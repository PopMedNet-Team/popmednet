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Default Extension="gif" ContentType="image/gif"/>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0BEE" w:rsidRDefault="00696E7F">
      <w:pPr>
        <w:ind w:left="360"/>
        <w:jc w:val="right"/>
        <w:rPr>
          <w:rFonts w:cs="Arial"/>
          <w:b/>
          <w:sz w:val="36"/>
          <w:szCs w:val="36"/>
        </w:rPr>
      </w:pPr>
      <w:r w:rsidRPr="00696E7F">
        <w:rPr>
          <w:rFonts w:cs="Arial"/>
          <w:b/>
          <w:noProof/>
          <w:sz w:val="28"/>
          <w:szCs w:val="28"/>
        </w:rPr>
        <w:pict>
          <v:group id="Group 3" o:spid="_x0000_s1026" style="position:absolute;left:0;text-align:left;margin-left:-90pt;margin-top:-104.55pt;width:23.05pt;height:11in;z-index:251658240" coordsize="46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">
            <v:rect id="Rectangle 4" o:spid="_x0000_s1027" style="position:absolute;top:465;width:461;height:15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kuL0A&#10;AADbAAAADwAAAGRycy9kb3ducmV2LnhtbERPSwrCMBDdC94hjOBGNFVEpBpFBUHciNUDDM3YFptJ&#10;aaKtnt4Igrt5vO8s160pxZNqV1hWMB5FIIhTqwvOFFwv++EchPPIGkvLpOBFDtarbmeJsbYNn+mZ&#10;+EyEEHYxKsi9r2IpXZqTQTeyFXHgbrY26AOsM6lrbEK4KeUkimbSYMGhIceKdjml9+RhFGybprid&#10;3gkPjtm2PU5wf0FfKtXvtZsFCE+t/4t/7oMO86fw/SUc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DQkuL0AAADbAAAADwAAAAAAAAAAAAAAAACYAgAAZHJzL2Rvd25yZXYu&#10;eG1sUEsFBgAAAAAEAAQA9QAAAIIDAAAAAA==&#10;" fillcolor="black"/>
            <v:rect id="Rectangle 5" o:spid="_x0000_s1028" style="position:absolute;width:461;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YSMMA&#10;AADbAAAADwAAAGRycy9kb3ducmV2LnhtbESPT4vCMBTE7wv7HcITvIim/luka1pWRfHgxa4Hj4/m&#10;bVtsXkoTtX57Iwh7HGbmN8wy7UwtbtS6yrKC8SgCQZxbXXGh4PS7HS5AOI+ssbZMCh7kIE0+P5YY&#10;a3vnI90yX4gAYRejgtL7JpbS5SUZdCPbEAfvz7YGfZBtIXWL9wA3tZxE0Zc0WHFYKLGhdUn5Jbsa&#10;BXPjZuNI7g6b65losDbdlLOVUv1e9/MNwlPn/8Pv9l4rmMzg9SX8AJ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5YSMMAAADbAAAADwAAAAAAAAAAAAAAAACYAgAAZHJzL2Rv&#10;d25yZXYueG1sUEsFBgAAAAAEAAQA9QAAAIgDAAAAAA==&#10;" fillcolor="#a5a5a5" stroked="f"/>
          </v:group>
        </w:pict>
      </w:r>
    </w:p>
    <w:p w:rsidR="00F61C52" w:rsidRDefault="00F61C52" w:rsidP="000C073E">
      <w:pPr>
        <w:ind w:left="360"/>
        <w:jc w:val="center"/>
        <w:rPr>
          <w:rFonts w:cs="Arial"/>
          <w:b/>
          <w:sz w:val="36"/>
          <w:szCs w:val="36"/>
        </w:rPr>
      </w:pPr>
    </w:p>
    <w:p w:rsidR="00F61C52" w:rsidRPr="005337CE" w:rsidRDefault="00F61C52" w:rsidP="006D5507">
      <w:pPr>
        <w:ind w:left="360"/>
        <w:jc w:val="center"/>
        <w:rPr>
          <w:rFonts w:cs="Arial"/>
          <w:sz w:val="36"/>
          <w:szCs w:val="36"/>
        </w:rPr>
      </w:pPr>
    </w:p>
    <w:p w:rsidR="00F61C52" w:rsidRDefault="00F61C52" w:rsidP="006D5507">
      <w:pPr>
        <w:ind w:left="360"/>
        <w:jc w:val="center"/>
        <w:rPr>
          <w:rFonts w:cs="Arial"/>
          <w:b/>
          <w:i/>
          <w:sz w:val="36"/>
          <w:szCs w:val="36"/>
        </w:rPr>
      </w:pPr>
    </w:p>
    <w:p w:rsidR="00F61C52" w:rsidRPr="00F61C52" w:rsidRDefault="00F61C52" w:rsidP="006D5507">
      <w:pPr>
        <w:ind w:left="360"/>
        <w:jc w:val="center"/>
        <w:rPr>
          <w:rFonts w:cs="Arial"/>
          <w:b/>
          <w:i/>
          <w:sz w:val="36"/>
          <w:szCs w:val="36"/>
        </w:rPr>
      </w:pPr>
    </w:p>
    <w:p w:rsidR="00BC6F93" w:rsidRPr="00A026F5" w:rsidRDefault="002335B3" w:rsidP="006D5507">
      <w:pPr>
        <w:ind w:left="360"/>
        <w:jc w:val="center"/>
        <w:rPr>
          <w:rFonts w:cs="Arial"/>
          <w:b/>
          <w:sz w:val="48"/>
          <w:szCs w:val="48"/>
          <w:u w:val="single"/>
        </w:rPr>
      </w:pPr>
      <w:r w:rsidRPr="002335B3">
        <w:rPr>
          <w:rFonts w:cs="Arial"/>
          <w:b/>
          <w:sz w:val="48"/>
          <w:szCs w:val="48"/>
          <w:u w:val="single"/>
        </w:rPr>
        <w:t>Mini-Sentinel Distributed Query Tool</w:t>
      </w:r>
    </w:p>
    <w:p w:rsidR="008D63CA" w:rsidRPr="00A026F5" w:rsidRDefault="002335B3" w:rsidP="006D5507">
      <w:pPr>
        <w:ind w:left="360"/>
        <w:jc w:val="center"/>
        <w:rPr>
          <w:rFonts w:cs="Arial"/>
          <w:b/>
          <w:sz w:val="48"/>
          <w:szCs w:val="48"/>
          <w:u w:val="single"/>
        </w:rPr>
      </w:pPr>
      <w:r w:rsidRPr="002335B3">
        <w:rPr>
          <w:rFonts w:cs="Arial"/>
          <w:b/>
          <w:sz w:val="48"/>
          <w:szCs w:val="48"/>
          <w:u w:val="single"/>
        </w:rPr>
        <w:t xml:space="preserve">Overview and Administrators Guide </w:t>
      </w:r>
    </w:p>
    <w:p w:rsidR="00BC6F93" w:rsidRPr="00BC6F93" w:rsidRDefault="00BC6F93" w:rsidP="00BC6F93">
      <w:pPr>
        <w:ind w:left="360"/>
        <w:jc w:val="center"/>
        <w:rPr>
          <w:rFonts w:cs="Arial"/>
          <w:b/>
          <w:sz w:val="32"/>
          <w:szCs w:val="32"/>
        </w:rPr>
      </w:pPr>
    </w:p>
    <w:p w:rsidR="00DE4FEC" w:rsidRPr="00BA05C4" w:rsidRDefault="00DE4FEC" w:rsidP="00BC6F93">
      <w:pPr>
        <w:jc w:val="center"/>
        <w:rPr>
          <w:rFonts w:cs="Arial"/>
          <w:sz w:val="36"/>
          <w:szCs w:val="36"/>
        </w:rPr>
      </w:pPr>
    </w:p>
    <w:p w:rsidR="00DE4FEC" w:rsidRPr="00BA05C4" w:rsidRDefault="00DE4FEC" w:rsidP="008355B7">
      <w:pPr>
        <w:jc w:val="center"/>
        <w:rPr>
          <w:rFonts w:cs="Arial"/>
          <w:sz w:val="36"/>
          <w:szCs w:val="36"/>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F61C52" w:rsidRDefault="00F61C52" w:rsidP="00F61C52">
      <w:pPr>
        <w:ind w:left="360"/>
        <w:rPr>
          <w:rFonts w:cs="Arial"/>
          <w:b/>
          <w:sz w:val="28"/>
          <w:szCs w:val="28"/>
        </w:rPr>
      </w:pPr>
    </w:p>
    <w:p w:rsidR="00D569F2" w:rsidRDefault="00D569F2" w:rsidP="00F61C52">
      <w:pPr>
        <w:ind w:left="360"/>
        <w:rPr>
          <w:rFonts w:cs="Arial"/>
          <w:b/>
          <w:sz w:val="28"/>
          <w:szCs w:val="28"/>
        </w:rPr>
      </w:pPr>
    </w:p>
    <w:p w:rsidR="00D569F2" w:rsidRDefault="00D569F2" w:rsidP="00F61C52">
      <w:pPr>
        <w:ind w:left="360"/>
        <w:rPr>
          <w:rFonts w:cs="Arial"/>
          <w:b/>
          <w:sz w:val="28"/>
          <w:szCs w:val="28"/>
        </w:rPr>
      </w:pPr>
    </w:p>
    <w:p w:rsidR="00F61C52" w:rsidRDefault="00F61C52" w:rsidP="00F61C52">
      <w:pPr>
        <w:ind w:left="360"/>
        <w:rPr>
          <w:rFonts w:cs="Arial"/>
          <w:b/>
          <w:sz w:val="28"/>
          <w:szCs w:val="28"/>
        </w:rPr>
      </w:pPr>
    </w:p>
    <w:p w:rsidR="00DE4FEC" w:rsidRPr="00F61C52" w:rsidRDefault="00A026F5" w:rsidP="00F61C52">
      <w:pPr>
        <w:rPr>
          <w:rFonts w:cs="Arial"/>
          <w:sz w:val="28"/>
          <w:szCs w:val="28"/>
        </w:rPr>
      </w:pPr>
      <w:r>
        <w:rPr>
          <w:rFonts w:cs="Arial"/>
          <w:b/>
          <w:sz w:val="28"/>
          <w:szCs w:val="28"/>
        </w:rPr>
        <w:t xml:space="preserve">June </w:t>
      </w:r>
      <w:r w:rsidR="00543EB1">
        <w:rPr>
          <w:rFonts w:cs="Arial"/>
          <w:b/>
          <w:sz w:val="28"/>
          <w:szCs w:val="28"/>
        </w:rPr>
        <w:t>201</w:t>
      </w:r>
      <w:r w:rsidR="00EB64D4">
        <w:rPr>
          <w:rFonts w:cs="Arial"/>
          <w:b/>
          <w:sz w:val="28"/>
          <w:szCs w:val="28"/>
        </w:rPr>
        <w:t>3</w:t>
      </w:r>
    </w:p>
    <w:p w:rsidR="008355B7" w:rsidRPr="00F61C52" w:rsidRDefault="00CC41CD" w:rsidP="008355B7">
      <w:pPr>
        <w:spacing w:before="120" w:after="120"/>
        <w:rPr>
          <w:rFonts w:cs="Arial"/>
          <w:sz w:val="28"/>
          <w:szCs w:val="28"/>
        </w:rPr>
      </w:pPr>
      <w:r>
        <w:rPr>
          <w:rFonts w:cs="Arial"/>
          <w:sz w:val="28"/>
          <w:szCs w:val="28"/>
        </w:rPr>
        <w:t xml:space="preserve">Based on release </w:t>
      </w:r>
      <w:r w:rsidR="00543EB1">
        <w:rPr>
          <w:rFonts w:cs="Arial"/>
          <w:sz w:val="28"/>
          <w:szCs w:val="28"/>
        </w:rPr>
        <w:t>3</w:t>
      </w:r>
      <w:r>
        <w:rPr>
          <w:rFonts w:cs="Arial"/>
          <w:sz w:val="28"/>
          <w:szCs w:val="28"/>
        </w:rPr>
        <w:t>.</w:t>
      </w:r>
      <w:r w:rsidR="00EB64D4">
        <w:rPr>
          <w:rFonts w:cs="Arial"/>
          <w:sz w:val="28"/>
          <w:szCs w:val="28"/>
        </w:rPr>
        <w:t>2</w:t>
      </w:r>
    </w:p>
    <w:p w:rsidR="007A70CF" w:rsidRPr="00BA05C4" w:rsidRDefault="007A70CF" w:rsidP="00DE4FEC">
      <w:pPr>
        <w:rPr>
          <w:rFonts w:cs="Arial"/>
          <w:b/>
          <w:szCs w:val="22"/>
        </w:rPr>
      </w:pPr>
    </w:p>
    <w:p w:rsidR="007A70CF" w:rsidRPr="00BA05C4" w:rsidRDefault="007A70CF" w:rsidP="00DE4FEC">
      <w:pPr>
        <w:rPr>
          <w:rFonts w:cs="Arial"/>
          <w:b/>
          <w:szCs w:val="22"/>
        </w:rPr>
      </w:pPr>
    </w:p>
    <w:p w:rsidR="00A87C28" w:rsidRPr="00924C52" w:rsidRDefault="00DE4FEC" w:rsidP="00DE4FEC">
      <w:pPr>
        <w:rPr>
          <w:rFonts w:cs="Arial"/>
          <w:b/>
          <w:szCs w:val="22"/>
          <w:u w:val="single"/>
        </w:rPr>
      </w:pPr>
      <w:r w:rsidRPr="00924C52">
        <w:rPr>
          <w:rFonts w:cs="Arial"/>
          <w:b/>
          <w:szCs w:val="22"/>
        </w:rPr>
        <w:t>CONTACTS:</w:t>
      </w:r>
    </w:p>
    <w:p w:rsidR="00A87C28" w:rsidRPr="00924C52" w:rsidRDefault="00A87C28" w:rsidP="00DE4FEC">
      <w:pPr>
        <w:rPr>
          <w:rFonts w:cs="Arial"/>
          <w:szCs w:val="22"/>
        </w:rPr>
      </w:pPr>
      <w:r w:rsidRPr="00924C52">
        <w:rPr>
          <w:rFonts w:cs="Arial"/>
          <w:szCs w:val="22"/>
        </w:rPr>
        <w:t>Jeffrey Brown</w:t>
      </w:r>
      <w:r w:rsidR="00DE4FEC" w:rsidRPr="00924C52">
        <w:rPr>
          <w:rFonts w:cs="Arial"/>
          <w:szCs w:val="22"/>
        </w:rPr>
        <w:t>, PhD</w:t>
      </w:r>
    </w:p>
    <w:p w:rsidR="00A87C28" w:rsidRPr="00924C52" w:rsidRDefault="00A87C28" w:rsidP="00DE4FEC">
      <w:pPr>
        <w:rPr>
          <w:rFonts w:cs="Arial"/>
          <w:szCs w:val="22"/>
        </w:rPr>
      </w:pPr>
      <w:r w:rsidRPr="00924C52">
        <w:rPr>
          <w:rFonts w:cs="Arial"/>
          <w:szCs w:val="22"/>
        </w:rPr>
        <w:t>Harvard Pilgrim Health Care Institute</w:t>
      </w:r>
    </w:p>
    <w:p w:rsidR="00A87C28" w:rsidRPr="00924C52" w:rsidRDefault="00696E7F" w:rsidP="00DE4FEC">
      <w:pPr>
        <w:rPr>
          <w:rFonts w:cs="Arial"/>
          <w:szCs w:val="22"/>
        </w:rPr>
      </w:pPr>
      <w:hyperlink r:id="rId8" w:history="1">
        <w:r w:rsidR="00A87C28" w:rsidRPr="00924C52">
          <w:rPr>
            <w:rStyle w:val="Hyperlink"/>
            <w:rFonts w:cs="Arial"/>
            <w:szCs w:val="22"/>
          </w:rPr>
          <w:t>Jeff_brown@hphc.org</w:t>
        </w:r>
      </w:hyperlink>
    </w:p>
    <w:p w:rsidR="00583550" w:rsidRPr="00583550" w:rsidRDefault="00583550" w:rsidP="00583550">
      <w:pPr>
        <w:rPr>
          <w:rFonts w:cs="Arial"/>
          <w:szCs w:val="22"/>
        </w:rPr>
      </w:pPr>
    </w:p>
    <w:p w:rsidR="000C073E" w:rsidRPr="000C073E" w:rsidRDefault="001F169C" w:rsidP="000C073E">
      <w:pPr>
        <w:rPr>
          <w:rStyle w:val="footertext"/>
          <w:sz w:val="20"/>
          <w:szCs w:val="20"/>
        </w:rPr>
      </w:pPr>
      <w:r>
        <w:rPr>
          <w:rStyle w:val="footertext"/>
          <w:sz w:val="20"/>
          <w:szCs w:val="20"/>
        </w:rPr>
        <w:t xml:space="preserve">The </w:t>
      </w:r>
      <w:r w:rsidR="00CA29D2">
        <w:rPr>
          <w:rStyle w:val="footertext"/>
          <w:b/>
          <w:sz w:val="20"/>
          <w:szCs w:val="20"/>
        </w:rPr>
        <w:t>PopMedNet</w:t>
      </w:r>
      <w:r w:rsidR="00B31E12">
        <w:rPr>
          <w:rStyle w:val="footertext"/>
          <w:sz w:val="20"/>
          <w:szCs w:val="20"/>
          <w:vertAlign w:val="superscript"/>
        </w:rPr>
        <w:t>™</w:t>
      </w:r>
      <w:r w:rsidR="000C073E" w:rsidRPr="000C073E">
        <w:rPr>
          <w:rStyle w:val="footertext"/>
          <w:sz w:val="20"/>
          <w:szCs w:val="20"/>
        </w:rPr>
        <w:t xml:space="preserve"> </w:t>
      </w:r>
      <w:r>
        <w:rPr>
          <w:rStyle w:val="footertext"/>
          <w:sz w:val="20"/>
          <w:szCs w:val="20"/>
        </w:rPr>
        <w:t xml:space="preserve">system </w:t>
      </w:r>
      <w:r w:rsidR="00DC6C30">
        <w:rPr>
          <w:rStyle w:val="footertext"/>
          <w:sz w:val="20"/>
          <w:szCs w:val="20"/>
        </w:rPr>
        <w:t xml:space="preserve">was developed </w:t>
      </w:r>
      <w:r w:rsidR="000C073E" w:rsidRPr="000C073E">
        <w:rPr>
          <w:rStyle w:val="footertext"/>
          <w:sz w:val="20"/>
          <w:szCs w:val="20"/>
        </w:rPr>
        <w:t>under Contract No. 290-05-0033 from the Agency for Healthcare Research and Quality, US Department of Health and Human Services as part of the Developing Evidence to Inform Decisions about Effectiveness (</w:t>
      </w:r>
      <w:proofErr w:type="spellStart"/>
      <w:r w:rsidR="000C073E" w:rsidRPr="000C073E">
        <w:rPr>
          <w:rStyle w:val="footertext"/>
          <w:sz w:val="20"/>
          <w:szCs w:val="20"/>
        </w:rPr>
        <w:t>DEcIDE</w:t>
      </w:r>
      <w:proofErr w:type="spellEnd"/>
      <w:r w:rsidR="000C073E" w:rsidRPr="000C073E">
        <w:rPr>
          <w:rStyle w:val="footertext"/>
          <w:sz w:val="20"/>
          <w:szCs w:val="20"/>
        </w:rPr>
        <w:t xml:space="preserve">) program, awarded to the </w:t>
      </w:r>
      <w:proofErr w:type="spellStart"/>
      <w:r w:rsidR="000C073E" w:rsidRPr="000C073E">
        <w:rPr>
          <w:rStyle w:val="footertext"/>
          <w:sz w:val="20"/>
          <w:szCs w:val="20"/>
        </w:rPr>
        <w:t>DEcIDE</w:t>
      </w:r>
      <w:proofErr w:type="spellEnd"/>
      <w:r w:rsidR="000C073E" w:rsidRPr="000C073E">
        <w:rPr>
          <w:rStyle w:val="footertext"/>
          <w:sz w:val="20"/>
          <w:szCs w:val="20"/>
        </w:rPr>
        <w:t xml:space="preserve"> centers at the HMO Research Network Center for Education and Research on Therapeutics (HMORN CERT) and the University of Pennsylvania. The Food and Drug Administration’s Mini-Sentinel project (Contract</w:t>
      </w:r>
      <w:r w:rsidR="00DC6C30">
        <w:rPr>
          <w:rStyle w:val="footertext"/>
          <w:sz w:val="20"/>
          <w:szCs w:val="20"/>
        </w:rPr>
        <w:t xml:space="preserve"> No. HHSF223200910006I) provided</w:t>
      </w:r>
      <w:r w:rsidR="000C073E" w:rsidRPr="000C073E">
        <w:rPr>
          <w:rStyle w:val="footertext"/>
          <w:sz w:val="20"/>
          <w:szCs w:val="20"/>
        </w:rPr>
        <w:t xml:space="preserve"> additional support.</w:t>
      </w:r>
    </w:p>
    <w:p w:rsidR="008D5138" w:rsidRDefault="000C073E" w:rsidP="00DE4FEC">
      <w:pPr>
        <w:rPr>
          <w:rStyle w:val="footertext"/>
          <w:szCs w:val="22"/>
        </w:rPr>
        <w:sectPr w:rsidR="008D5138" w:rsidSect="003F0B36">
          <w:headerReference w:type="default" r:id="rId9"/>
          <w:footerReference w:type="default" r:id="rId10"/>
          <w:headerReference w:type="first" r:id="rId11"/>
          <w:footnotePr>
            <w:numFmt w:val="chicago"/>
          </w:footnotePr>
          <w:endnotePr>
            <w:numFmt w:val="decimal"/>
          </w:endnotePr>
          <w:pgSz w:w="12240" w:h="15840" w:code="1"/>
          <w:pgMar w:top="1440" w:right="1800" w:bottom="1440" w:left="1800" w:header="720" w:footer="720" w:gutter="0"/>
          <w:cols w:space="720"/>
          <w:titlePg/>
          <w:docGrid w:linePitch="360"/>
        </w:sectPr>
      </w:pPr>
      <w:r w:rsidRPr="000C073E">
        <w:rPr>
          <w:rStyle w:val="footertext"/>
          <w:szCs w:val="22"/>
        </w:rPr>
        <w:t xml:space="preserve"> </w:t>
      </w:r>
    </w:p>
    <w:p w:rsidR="00EB5BBD" w:rsidRDefault="00EB5BBD" w:rsidP="00EB5BBD">
      <w:pPr>
        <w:pStyle w:val="TOCHeading"/>
        <w:spacing w:before="0"/>
        <w:rPr>
          <w:sz w:val="32"/>
          <w:szCs w:val="32"/>
        </w:rPr>
      </w:pPr>
      <w:r w:rsidRPr="00C154E7">
        <w:rPr>
          <w:sz w:val="32"/>
          <w:szCs w:val="32"/>
        </w:rPr>
        <w:lastRenderedPageBreak/>
        <w:t>Contents</w:t>
      </w:r>
    </w:p>
    <w:p w:rsidR="005E1B7C" w:rsidRPr="007526AC" w:rsidRDefault="005E1B7C" w:rsidP="00692637">
      <w:pPr>
        <w:ind w:left="360"/>
        <w:rPr>
          <w:rFonts w:cs="Arial"/>
        </w:rPr>
      </w:pPr>
    </w:p>
    <w:bookmarkStart w:id="6" w:name="_GoBack"/>
    <w:bookmarkEnd w:id="6"/>
    <w:p w:rsidR="00AE512B" w:rsidRDefault="00696E7F">
      <w:pPr>
        <w:pStyle w:val="TOC1"/>
        <w:rPr>
          <w:rFonts w:eastAsiaTheme="minorEastAsia" w:cstheme="minorBidi"/>
          <w:noProof/>
          <w:szCs w:val="22"/>
        </w:rPr>
      </w:pPr>
      <w:r w:rsidRPr="007526AC">
        <w:rPr>
          <w:rFonts w:cs="Arial"/>
        </w:rPr>
        <w:fldChar w:fldCharType="begin"/>
      </w:r>
      <w:r w:rsidR="00597A6B" w:rsidRPr="007526AC">
        <w:rPr>
          <w:rFonts w:cs="Arial"/>
        </w:rPr>
        <w:instrText xml:space="preserve"> TOC \o "1-3" \h \z \u </w:instrText>
      </w:r>
      <w:r w:rsidRPr="007526AC">
        <w:rPr>
          <w:rFonts w:cs="Arial"/>
        </w:rPr>
        <w:fldChar w:fldCharType="separate"/>
      </w:r>
      <w:hyperlink w:anchor="_Toc360201429" w:history="1">
        <w:r w:rsidR="00AE512B" w:rsidRPr="00B82BA5">
          <w:rPr>
            <w:rStyle w:val="Hyperlink"/>
            <w:noProof/>
          </w:rPr>
          <w:t>1</w:t>
        </w:r>
        <w:r w:rsidR="00AE512B">
          <w:rPr>
            <w:rFonts w:eastAsiaTheme="minorEastAsia" w:cstheme="minorBidi"/>
            <w:noProof/>
            <w:szCs w:val="22"/>
          </w:rPr>
          <w:tab/>
        </w:r>
        <w:r w:rsidR="00AE512B" w:rsidRPr="00B82BA5">
          <w:rPr>
            <w:rStyle w:val="Hyperlink"/>
            <w:noProof/>
          </w:rPr>
          <w:t>Overview and Background</w:t>
        </w:r>
        <w:r w:rsidR="00AE512B">
          <w:rPr>
            <w:noProof/>
            <w:webHidden/>
          </w:rPr>
          <w:tab/>
        </w:r>
        <w:r>
          <w:rPr>
            <w:noProof/>
            <w:webHidden/>
          </w:rPr>
          <w:fldChar w:fldCharType="begin"/>
        </w:r>
        <w:r w:rsidR="00AE512B">
          <w:rPr>
            <w:noProof/>
            <w:webHidden/>
          </w:rPr>
          <w:instrText xml:space="preserve"> PAGEREF _Toc360201429 \h </w:instrText>
        </w:r>
        <w:r>
          <w:rPr>
            <w:noProof/>
            <w:webHidden/>
          </w:rPr>
        </w:r>
        <w:r>
          <w:rPr>
            <w:noProof/>
            <w:webHidden/>
          </w:rPr>
          <w:fldChar w:fldCharType="separate"/>
        </w:r>
        <w:r w:rsidR="00AE512B">
          <w:rPr>
            <w:noProof/>
            <w:webHidden/>
          </w:rPr>
          <w:t>1</w:t>
        </w:r>
        <w:r>
          <w:rPr>
            <w:noProof/>
            <w:webHidden/>
          </w:rPr>
          <w:fldChar w:fldCharType="end"/>
        </w:r>
      </w:hyperlink>
    </w:p>
    <w:p w:rsidR="00AE512B" w:rsidRDefault="00696E7F">
      <w:pPr>
        <w:pStyle w:val="TOC1"/>
        <w:rPr>
          <w:rFonts w:eastAsiaTheme="minorEastAsia" w:cstheme="minorBidi"/>
          <w:noProof/>
          <w:szCs w:val="22"/>
        </w:rPr>
      </w:pPr>
      <w:hyperlink w:anchor="_Toc360201430" w:history="1">
        <w:r w:rsidR="00AE512B" w:rsidRPr="00B82BA5">
          <w:rPr>
            <w:rStyle w:val="Hyperlink"/>
            <w:noProof/>
          </w:rPr>
          <w:t>2</w:t>
        </w:r>
        <w:r w:rsidR="00AE512B">
          <w:rPr>
            <w:rFonts w:eastAsiaTheme="minorEastAsia" w:cstheme="minorBidi"/>
            <w:noProof/>
            <w:szCs w:val="22"/>
          </w:rPr>
          <w:tab/>
        </w:r>
        <w:r w:rsidR="00AE512B" w:rsidRPr="00B82BA5">
          <w:rPr>
            <w:rStyle w:val="Hyperlink"/>
            <w:noProof/>
          </w:rPr>
          <w:t>System Overview</w:t>
        </w:r>
        <w:r w:rsidR="00AE512B">
          <w:rPr>
            <w:noProof/>
            <w:webHidden/>
          </w:rPr>
          <w:tab/>
        </w:r>
        <w:r>
          <w:rPr>
            <w:noProof/>
            <w:webHidden/>
          </w:rPr>
          <w:fldChar w:fldCharType="begin"/>
        </w:r>
        <w:r w:rsidR="00AE512B">
          <w:rPr>
            <w:noProof/>
            <w:webHidden/>
          </w:rPr>
          <w:instrText xml:space="preserve"> PAGEREF _Toc360201430 \h </w:instrText>
        </w:r>
        <w:r>
          <w:rPr>
            <w:noProof/>
            <w:webHidden/>
          </w:rPr>
        </w:r>
        <w:r>
          <w:rPr>
            <w:noProof/>
            <w:webHidden/>
          </w:rPr>
          <w:fldChar w:fldCharType="separate"/>
        </w:r>
        <w:r w:rsidR="00AE512B">
          <w:rPr>
            <w:noProof/>
            <w:webHidden/>
          </w:rPr>
          <w:t>2</w:t>
        </w:r>
        <w:r>
          <w:rPr>
            <w:noProof/>
            <w:webHidden/>
          </w:rPr>
          <w:fldChar w:fldCharType="end"/>
        </w:r>
      </w:hyperlink>
    </w:p>
    <w:p w:rsidR="00AE512B" w:rsidRDefault="00696E7F">
      <w:pPr>
        <w:pStyle w:val="TOC2"/>
        <w:rPr>
          <w:rFonts w:eastAsiaTheme="minorEastAsia" w:cstheme="minorBidi"/>
          <w:noProof/>
          <w:szCs w:val="22"/>
        </w:rPr>
      </w:pPr>
      <w:hyperlink w:anchor="_Toc360201431" w:history="1">
        <w:r w:rsidR="00AE512B" w:rsidRPr="00B82BA5">
          <w:rPr>
            <w:rStyle w:val="Hyperlink"/>
            <w:noProof/>
          </w:rPr>
          <w:t>2.1</w:t>
        </w:r>
        <w:r w:rsidR="00AE512B">
          <w:rPr>
            <w:rFonts w:eastAsiaTheme="minorEastAsia" w:cstheme="minorBidi"/>
            <w:noProof/>
            <w:szCs w:val="22"/>
          </w:rPr>
          <w:tab/>
        </w:r>
        <w:r w:rsidR="00AE512B" w:rsidRPr="00B82BA5">
          <w:rPr>
            <w:rStyle w:val="Hyperlink"/>
            <w:noProof/>
          </w:rPr>
          <w:t>The DataMart Client</w:t>
        </w:r>
        <w:r w:rsidR="00AE512B">
          <w:rPr>
            <w:noProof/>
            <w:webHidden/>
          </w:rPr>
          <w:tab/>
        </w:r>
        <w:r>
          <w:rPr>
            <w:noProof/>
            <w:webHidden/>
          </w:rPr>
          <w:fldChar w:fldCharType="begin"/>
        </w:r>
        <w:r w:rsidR="00AE512B">
          <w:rPr>
            <w:noProof/>
            <w:webHidden/>
          </w:rPr>
          <w:instrText xml:space="preserve"> PAGEREF _Toc360201431 \h </w:instrText>
        </w:r>
        <w:r>
          <w:rPr>
            <w:noProof/>
            <w:webHidden/>
          </w:rPr>
        </w:r>
        <w:r>
          <w:rPr>
            <w:noProof/>
            <w:webHidden/>
          </w:rPr>
          <w:fldChar w:fldCharType="separate"/>
        </w:r>
        <w:r w:rsidR="00AE512B">
          <w:rPr>
            <w:noProof/>
            <w:webHidden/>
          </w:rPr>
          <w:t>2</w:t>
        </w:r>
        <w:r>
          <w:rPr>
            <w:noProof/>
            <w:webHidden/>
          </w:rPr>
          <w:fldChar w:fldCharType="end"/>
        </w:r>
      </w:hyperlink>
    </w:p>
    <w:p w:rsidR="00AE512B" w:rsidRDefault="00696E7F">
      <w:pPr>
        <w:pStyle w:val="TOC2"/>
        <w:rPr>
          <w:rFonts w:eastAsiaTheme="minorEastAsia" w:cstheme="minorBidi"/>
          <w:noProof/>
          <w:szCs w:val="22"/>
        </w:rPr>
      </w:pPr>
      <w:hyperlink w:anchor="_Toc360201432" w:history="1">
        <w:r w:rsidR="00AE512B" w:rsidRPr="00B82BA5">
          <w:rPr>
            <w:rStyle w:val="Hyperlink"/>
            <w:noProof/>
          </w:rPr>
          <w:t>2.2</w:t>
        </w:r>
        <w:r w:rsidR="00AE512B">
          <w:rPr>
            <w:rFonts w:eastAsiaTheme="minorEastAsia" w:cstheme="minorBidi"/>
            <w:noProof/>
            <w:szCs w:val="22"/>
          </w:rPr>
          <w:tab/>
        </w:r>
        <w:r w:rsidR="00AE512B" w:rsidRPr="00B82BA5">
          <w:rPr>
            <w:rStyle w:val="Hyperlink"/>
            <w:noProof/>
          </w:rPr>
          <w:t>The Portal</w:t>
        </w:r>
        <w:r w:rsidR="00AE512B">
          <w:rPr>
            <w:noProof/>
            <w:webHidden/>
          </w:rPr>
          <w:tab/>
        </w:r>
        <w:r>
          <w:rPr>
            <w:noProof/>
            <w:webHidden/>
          </w:rPr>
          <w:fldChar w:fldCharType="begin"/>
        </w:r>
        <w:r w:rsidR="00AE512B">
          <w:rPr>
            <w:noProof/>
            <w:webHidden/>
          </w:rPr>
          <w:instrText xml:space="preserve"> PAGEREF _Toc360201432 \h </w:instrText>
        </w:r>
        <w:r>
          <w:rPr>
            <w:noProof/>
            <w:webHidden/>
          </w:rPr>
        </w:r>
        <w:r>
          <w:rPr>
            <w:noProof/>
            <w:webHidden/>
          </w:rPr>
          <w:fldChar w:fldCharType="separate"/>
        </w:r>
        <w:r w:rsidR="00AE512B">
          <w:rPr>
            <w:noProof/>
            <w:webHidden/>
          </w:rPr>
          <w:t>3</w:t>
        </w:r>
        <w:r>
          <w:rPr>
            <w:noProof/>
            <w:webHidden/>
          </w:rPr>
          <w:fldChar w:fldCharType="end"/>
        </w:r>
      </w:hyperlink>
    </w:p>
    <w:p w:rsidR="00AE512B" w:rsidRDefault="00696E7F">
      <w:pPr>
        <w:pStyle w:val="TOC2"/>
        <w:rPr>
          <w:rFonts w:eastAsiaTheme="minorEastAsia" w:cstheme="minorBidi"/>
          <w:noProof/>
          <w:szCs w:val="22"/>
        </w:rPr>
      </w:pPr>
      <w:hyperlink w:anchor="_Toc360201433" w:history="1">
        <w:r w:rsidR="00AE512B" w:rsidRPr="00B82BA5">
          <w:rPr>
            <w:rStyle w:val="Hyperlink"/>
            <w:noProof/>
          </w:rPr>
          <w:t>2.3</w:t>
        </w:r>
        <w:r w:rsidR="00AE512B">
          <w:rPr>
            <w:rFonts w:eastAsiaTheme="minorEastAsia" w:cstheme="minorBidi"/>
            <w:noProof/>
            <w:szCs w:val="22"/>
          </w:rPr>
          <w:tab/>
        </w:r>
        <w:r w:rsidR="00AE512B" w:rsidRPr="00B82BA5">
          <w:rPr>
            <w:rStyle w:val="Hyperlink"/>
            <w:noProof/>
          </w:rPr>
          <w:t>Request Model Plug-ins</w:t>
        </w:r>
        <w:r w:rsidR="00AE512B">
          <w:rPr>
            <w:noProof/>
            <w:webHidden/>
          </w:rPr>
          <w:tab/>
        </w:r>
        <w:r>
          <w:rPr>
            <w:noProof/>
            <w:webHidden/>
          </w:rPr>
          <w:fldChar w:fldCharType="begin"/>
        </w:r>
        <w:r w:rsidR="00AE512B">
          <w:rPr>
            <w:noProof/>
            <w:webHidden/>
          </w:rPr>
          <w:instrText xml:space="preserve"> PAGEREF _Toc360201433 \h </w:instrText>
        </w:r>
        <w:r>
          <w:rPr>
            <w:noProof/>
            <w:webHidden/>
          </w:rPr>
        </w:r>
        <w:r>
          <w:rPr>
            <w:noProof/>
            <w:webHidden/>
          </w:rPr>
          <w:fldChar w:fldCharType="separate"/>
        </w:r>
        <w:r w:rsidR="00AE512B">
          <w:rPr>
            <w:noProof/>
            <w:webHidden/>
          </w:rPr>
          <w:t>3</w:t>
        </w:r>
        <w:r>
          <w:rPr>
            <w:noProof/>
            <w:webHidden/>
          </w:rPr>
          <w:fldChar w:fldCharType="end"/>
        </w:r>
      </w:hyperlink>
    </w:p>
    <w:p w:rsidR="00AE512B" w:rsidRDefault="00696E7F">
      <w:pPr>
        <w:pStyle w:val="TOC2"/>
        <w:rPr>
          <w:rFonts w:eastAsiaTheme="minorEastAsia" w:cstheme="minorBidi"/>
          <w:noProof/>
          <w:szCs w:val="22"/>
        </w:rPr>
      </w:pPr>
      <w:hyperlink w:anchor="_Toc360201434" w:history="1">
        <w:r w:rsidR="00AE512B" w:rsidRPr="00B82BA5">
          <w:rPr>
            <w:rStyle w:val="Hyperlink"/>
            <w:noProof/>
          </w:rPr>
          <w:t>2.4</w:t>
        </w:r>
        <w:r w:rsidR="00AE512B">
          <w:rPr>
            <w:rFonts w:eastAsiaTheme="minorEastAsia" w:cstheme="minorBidi"/>
            <w:noProof/>
            <w:szCs w:val="22"/>
          </w:rPr>
          <w:tab/>
        </w:r>
        <w:r w:rsidR="00AE512B" w:rsidRPr="00B82BA5">
          <w:rPr>
            <w:rStyle w:val="Hyperlink"/>
            <w:noProof/>
          </w:rPr>
          <w:t>Menu-Driven Queries</w:t>
        </w:r>
        <w:r w:rsidR="00AE512B">
          <w:rPr>
            <w:noProof/>
            <w:webHidden/>
          </w:rPr>
          <w:tab/>
        </w:r>
        <w:r>
          <w:rPr>
            <w:noProof/>
            <w:webHidden/>
          </w:rPr>
          <w:fldChar w:fldCharType="begin"/>
        </w:r>
        <w:r w:rsidR="00AE512B">
          <w:rPr>
            <w:noProof/>
            <w:webHidden/>
          </w:rPr>
          <w:instrText xml:space="preserve"> PAGEREF _Toc360201434 \h </w:instrText>
        </w:r>
        <w:r>
          <w:rPr>
            <w:noProof/>
            <w:webHidden/>
          </w:rPr>
        </w:r>
        <w:r>
          <w:rPr>
            <w:noProof/>
            <w:webHidden/>
          </w:rPr>
          <w:fldChar w:fldCharType="separate"/>
        </w:r>
        <w:r w:rsidR="00AE512B">
          <w:rPr>
            <w:noProof/>
            <w:webHidden/>
          </w:rPr>
          <w:t>4</w:t>
        </w:r>
        <w:r>
          <w:rPr>
            <w:noProof/>
            <w:webHidden/>
          </w:rPr>
          <w:fldChar w:fldCharType="end"/>
        </w:r>
      </w:hyperlink>
    </w:p>
    <w:p w:rsidR="00AE512B" w:rsidRDefault="00696E7F">
      <w:pPr>
        <w:pStyle w:val="TOC3"/>
        <w:tabs>
          <w:tab w:val="left" w:pos="1320"/>
          <w:tab w:val="right" w:leader="dot" w:pos="8630"/>
        </w:tabs>
        <w:rPr>
          <w:noProof/>
        </w:rPr>
      </w:pPr>
      <w:hyperlink w:anchor="_Toc360201435" w:history="1">
        <w:r w:rsidR="00AE512B" w:rsidRPr="00B82BA5">
          <w:rPr>
            <w:rStyle w:val="Hyperlink"/>
            <w:noProof/>
          </w:rPr>
          <w:t>2.4.1</w:t>
        </w:r>
        <w:r w:rsidR="00AE512B">
          <w:rPr>
            <w:noProof/>
          </w:rPr>
          <w:tab/>
        </w:r>
        <w:r w:rsidR="00AE512B" w:rsidRPr="00B82BA5">
          <w:rPr>
            <w:rStyle w:val="Hyperlink"/>
            <w:noProof/>
          </w:rPr>
          <w:t>Summary Queries</w:t>
        </w:r>
        <w:r w:rsidR="00AE512B">
          <w:rPr>
            <w:noProof/>
            <w:webHidden/>
          </w:rPr>
          <w:tab/>
        </w:r>
        <w:r>
          <w:rPr>
            <w:noProof/>
            <w:webHidden/>
          </w:rPr>
          <w:fldChar w:fldCharType="begin"/>
        </w:r>
        <w:r w:rsidR="00AE512B">
          <w:rPr>
            <w:noProof/>
            <w:webHidden/>
          </w:rPr>
          <w:instrText xml:space="preserve"> PAGEREF _Toc360201435 \h </w:instrText>
        </w:r>
        <w:r>
          <w:rPr>
            <w:noProof/>
            <w:webHidden/>
          </w:rPr>
        </w:r>
        <w:r>
          <w:rPr>
            <w:noProof/>
            <w:webHidden/>
          </w:rPr>
          <w:fldChar w:fldCharType="separate"/>
        </w:r>
        <w:r w:rsidR="00AE512B">
          <w:rPr>
            <w:noProof/>
            <w:webHidden/>
          </w:rPr>
          <w:t>4</w:t>
        </w:r>
        <w:r>
          <w:rPr>
            <w:noProof/>
            <w:webHidden/>
          </w:rPr>
          <w:fldChar w:fldCharType="end"/>
        </w:r>
      </w:hyperlink>
    </w:p>
    <w:p w:rsidR="00AE512B" w:rsidRDefault="00696E7F">
      <w:pPr>
        <w:pStyle w:val="TOC2"/>
        <w:rPr>
          <w:rFonts w:eastAsiaTheme="minorEastAsia" w:cstheme="minorBidi"/>
          <w:noProof/>
          <w:szCs w:val="22"/>
        </w:rPr>
      </w:pPr>
      <w:hyperlink w:anchor="_Toc360201436" w:history="1">
        <w:r w:rsidR="00AE512B" w:rsidRPr="00B82BA5">
          <w:rPr>
            <w:rStyle w:val="Hyperlink"/>
            <w:noProof/>
          </w:rPr>
          <w:t>2.5</w:t>
        </w:r>
        <w:r w:rsidR="00AE512B">
          <w:rPr>
            <w:rFonts w:eastAsiaTheme="minorEastAsia" w:cstheme="minorBidi"/>
            <w:noProof/>
            <w:szCs w:val="22"/>
          </w:rPr>
          <w:tab/>
        </w:r>
        <w:r w:rsidR="00AE512B" w:rsidRPr="00B82BA5">
          <w:rPr>
            <w:rStyle w:val="Hyperlink"/>
            <w:noProof/>
          </w:rPr>
          <w:t>Network Workflow</w:t>
        </w:r>
        <w:r w:rsidR="00AE512B">
          <w:rPr>
            <w:noProof/>
            <w:webHidden/>
          </w:rPr>
          <w:tab/>
        </w:r>
        <w:r>
          <w:rPr>
            <w:noProof/>
            <w:webHidden/>
          </w:rPr>
          <w:fldChar w:fldCharType="begin"/>
        </w:r>
        <w:r w:rsidR="00AE512B">
          <w:rPr>
            <w:noProof/>
            <w:webHidden/>
          </w:rPr>
          <w:instrText xml:space="preserve"> PAGEREF _Toc360201436 \h </w:instrText>
        </w:r>
        <w:r>
          <w:rPr>
            <w:noProof/>
            <w:webHidden/>
          </w:rPr>
        </w:r>
        <w:r>
          <w:rPr>
            <w:noProof/>
            <w:webHidden/>
          </w:rPr>
          <w:fldChar w:fldCharType="separate"/>
        </w:r>
        <w:r w:rsidR="00AE512B">
          <w:rPr>
            <w:noProof/>
            <w:webHidden/>
          </w:rPr>
          <w:t>5</w:t>
        </w:r>
        <w:r>
          <w:rPr>
            <w:noProof/>
            <w:webHidden/>
          </w:rPr>
          <w:fldChar w:fldCharType="end"/>
        </w:r>
      </w:hyperlink>
    </w:p>
    <w:p w:rsidR="00AE512B" w:rsidRDefault="00696E7F">
      <w:pPr>
        <w:pStyle w:val="TOC2"/>
        <w:rPr>
          <w:rFonts w:eastAsiaTheme="minorEastAsia" w:cstheme="minorBidi"/>
          <w:noProof/>
          <w:szCs w:val="22"/>
        </w:rPr>
      </w:pPr>
      <w:hyperlink w:anchor="_Toc360201437" w:history="1">
        <w:r w:rsidR="00AE512B" w:rsidRPr="00B82BA5">
          <w:rPr>
            <w:rStyle w:val="Hyperlink"/>
            <w:noProof/>
          </w:rPr>
          <w:t>2.6</w:t>
        </w:r>
        <w:r w:rsidR="00AE512B">
          <w:rPr>
            <w:rFonts w:eastAsiaTheme="minorEastAsia" w:cstheme="minorBidi"/>
            <w:noProof/>
            <w:szCs w:val="22"/>
          </w:rPr>
          <w:tab/>
        </w:r>
        <w:r w:rsidR="00AE512B" w:rsidRPr="00B82BA5">
          <w:rPr>
            <w:rStyle w:val="Hyperlink"/>
            <w:noProof/>
          </w:rPr>
          <w:t>Project Based Requests</w:t>
        </w:r>
        <w:r w:rsidR="00AE512B">
          <w:rPr>
            <w:noProof/>
            <w:webHidden/>
          </w:rPr>
          <w:tab/>
        </w:r>
        <w:r>
          <w:rPr>
            <w:noProof/>
            <w:webHidden/>
          </w:rPr>
          <w:fldChar w:fldCharType="begin"/>
        </w:r>
        <w:r w:rsidR="00AE512B">
          <w:rPr>
            <w:noProof/>
            <w:webHidden/>
          </w:rPr>
          <w:instrText xml:space="preserve"> PAGEREF _Toc360201437 \h </w:instrText>
        </w:r>
        <w:r>
          <w:rPr>
            <w:noProof/>
            <w:webHidden/>
          </w:rPr>
        </w:r>
        <w:r>
          <w:rPr>
            <w:noProof/>
            <w:webHidden/>
          </w:rPr>
          <w:fldChar w:fldCharType="separate"/>
        </w:r>
        <w:r w:rsidR="00AE512B">
          <w:rPr>
            <w:noProof/>
            <w:webHidden/>
          </w:rPr>
          <w:t>6</w:t>
        </w:r>
        <w:r>
          <w:rPr>
            <w:noProof/>
            <w:webHidden/>
          </w:rPr>
          <w:fldChar w:fldCharType="end"/>
        </w:r>
      </w:hyperlink>
    </w:p>
    <w:p w:rsidR="00AE512B" w:rsidRDefault="00696E7F">
      <w:pPr>
        <w:pStyle w:val="TOC2"/>
        <w:rPr>
          <w:rFonts w:eastAsiaTheme="minorEastAsia" w:cstheme="minorBidi"/>
          <w:noProof/>
          <w:szCs w:val="22"/>
        </w:rPr>
      </w:pPr>
      <w:hyperlink w:anchor="_Toc360201438" w:history="1">
        <w:r w:rsidR="00AE512B" w:rsidRPr="00B82BA5">
          <w:rPr>
            <w:rStyle w:val="Hyperlink"/>
            <w:noProof/>
          </w:rPr>
          <w:t>2.7</w:t>
        </w:r>
        <w:r w:rsidR="00AE512B">
          <w:rPr>
            <w:rFonts w:eastAsiaTheme="minorEastAsia" w:cstheme="minorBidi"/>
            <w:noProof/>
            <w:szCs w:val="22"/>
          </w:rPr>
          <w:tab/>
        </w:r>
        <w:r w:rsidR="00AE512B" w:rsidRPr="00B82BA5">
          <w:rPr>
            <w:rStyle w:val="Hyperlink"/>
            <w:noProof/>
          </w:rPr>
          <w:t>Composing and Submitting a Query (requestor actions)</w:t>
        </w:r>
        <w:r w:rsidR="00AE512B">
          <w:rPr>
            <w:noProof/>
            <w:webHidden/>
          </w:rPr>
          <w:tab/>
        </w:r>
        <w:r>
          <w:rPr>
            <w:noProof/>
            <w:webHidden/>
          </w:rPr>
          <w:fldChar w:fldCharType="begin"/>
        </w:r>
        <w:r w:rsidR="00AE512B">
          <w:rPr>
            <w:noProof/>
            <w:webHidden/>
          </w:rPr>
          <w:instrText xml:space="preserve"> PAGEREF _Toc360201438 \h </w:instrText>
        </w:r>
        <w:r>
          <w:rPr>
            <w:noProof/>
            <w:webHidden/>
          </w:rPr>
        </w:r>
        <w:r>
          <w:rPr>
            <w:noProof/>
            <w:webHidden/>
          </w:rPr>
          <w:fldChar w:fldCharType="separate"/>
        </w:r>
        <w:r w:rsidR="00AE512B">
          <w:rPr>
            <w:noProof/>
            <w:webHidden/>
          </w:rPr>
          <w:t>6</w:t>
        </w:r>
        <w:r>
          <w:rPr>
            <w:noProof/>
            <w:webHidden/>
          </w:rPr>
          <w:fldChar w:fldCharType="end"/>
        </w:r>
      </w:hyperlink>
    </w:p>
    <w:p w:rsidR="00AE512B" w:rsidRDefault="00696E7F">
      <w:pPr>
        <w:pStyle w:val="TOC3"/>
        <w:tabs>
          <w:tab w:val="left" w:pos="1320"/>
          <w:tab w:val="right" w:leader="dot" w:pos="8630"/>
        </w:tabs>
        <w:rPr>
          <w:noProof/>
        </w:rPr>
      </w:pPr>
      <w:hyperlink w:anchor="_Toc360201439" w:history="1">
        <w:r w:rsidR="00AE512B" w:rsidRPr="00B82BA5">
          <w:rPr>
            <w:rStyle w:val="Hyperlink"/>
            <w:noProof/>
          </w:rPr>
          <w:t>2.7.1</w:t>
        </w:r>
        <w:r w:rsidR="00AE512B">
          <w:rPr>
            <w:noProof/>
          </w:rPr>
          <w:tab/>
        </w:r>
        <w:r w:rsidR="00AE512B" w:rsidRPr="00B82BA5">
          <w:rPr>
            <w:rStyle w:val="Hyperlink"/>
            <w:noProof/>
          </w:rPr>
          <w:t>Logging into the Portal</w:t>
        </w:r>
        <w:r w:rsidR="00AE512B">
          <w:rPr>
            <w:noProof/>
            <w:webHidden/>
          </w:rPr>
          <w:tab/>
        </w:r>
        <w:r>
          <w:rPr>
            <w:noProof/>
            <w:webHidden/>
          </w:rPr>
          <w:fldChar w:fldCharType="begin"/>
        </w:r>
        <w:r w:rsidR="00AE512B">
          <w:rPr>
            <w:noProof/>
            <w:webHidden/>
          </w:rPr>
          <w:instrText xml:space="preserve"> PAGEREF _Toc360201439 \h </w:instrText>
        </w:r>
        <w:r>
          <w:rPr>
            <w:noProof/>
            <w:webHidden/>
          </w:rPr>
        </w:r>
        <w:r>
          <w:rPr>
            <w:noProof/>
            <w:webHidden/>
          </w:rPr>
          <w:fldChar w:fldCharType="separate"/>
        </w:r>
        <w:r w:rsidR="00AE512B">
          <w:rPr>
            <w:noProof/>
            <w:webHidden/>
          </w:rPr>
          <w:t>6</w:t>
        </w:r>
        <w:r>
          <w:rPr>
            <w:noProof/>
            <w:webHidden/>
          </w:rPr>
          <w:fldChar w:fldCharType="end"/>
        </w:r>
      </w:hyperlink>
    </w:p>
    <w:p w:rsidR="00AE512B" w:rsidRDefault="00696E7F">
      <w:pPr>
        <w:pStyle w:val="TOC3"/>
        <w:tabs>
          <w:tab w:val="left" w:pos="1320"/>
          <w:tab w:val="right" w:leader="dot" w:pos="8630"/>
        </w:tabs>
        <w:rPr>
          <w:noProof/>
        </w:rPr>
      </w:pPr>
      <w:hyperlink w:anchor="_Toc360201440" w:history="1">
        <w:r w:rsidR="00AE512B" w:rsidRPr="00B82BA5">
          <w:rPr>
            <w:rStyle w:val="Hyperlink"/>
            <w:noProof/>
          </w:rPr>
          <w:t>2.7.2</w:t>
        </w:r>
        <w:r w:rsidR="00AE512B">
          <w:rPr>
            <w:noProof/>
          </w:rPr>
          <w:tab/>
        </w:r>
        <w:r w:rsidR="00AE512B" w:rsidRPr="00B82BA5">
          <w:rPr>
            <w:rStyle w:val="Hyperlink"/>
            <w:noProof/>
          </w:rPr>
          <w:t>Using the Portal Landing Page</w:t>
        </w:r>
        <w:r w:rsidR="00AE512B">
          <w:rPr>
            <w:noProof/>
            <w:webHidden/>
          </w:rPr>
          <w:tab/>
        </w:r>
        <w:r>
          <w:rPr>
            <w:noProof/>
            <w:webHidden/>
          </w:rPr>
          <w:fldChar w:fldCharType="begin"/>
        </w:r>
        <w:r w:rsidR="00AE512B">
          <w:rPr>
            <w:noProof/>
            <w:webHidden/>
          </w:rPr>
          <w:instrText xml:space="preserve"> PAGEREF _Toc360201440 \h </w:instrText>
        </w:r>
        <w:r>
          <w:rPr>
            <w:noProof/>
            <w:webHidden/>
          </w:rPr>
        </w:r>
        <w:r>
          <w:rPr>
            <w:noProof/>
            <w:webHidden/>
          </w:rPr>
          <w:fldChar w:fldCharType="separate"/>
        </w:r>
        <w:r w:rsidR="00AE512B">
          <w:rPr>
            <w:noProof/>
            <w:webHidden/>
          </w:rPr>
          <w:t>7</w:t>
        </w:r>
        <w:r>
          <w:rPr>
            <w:noProof/>
            <w:webHidden/>
          </w:rPr>
          <w:fldChar w:fldCharType="end"/>
        </w:r>
      </w:hyperlink>
    </w:p>
    <w:p w:rsidR="00AE512B" w:rsidRDefault="00696E7F">
      <w:pPr>
        <w:pStyle w:val="TOC3"/>
        <w:tabs>
          <w:tab w:val="left" w:pos="1320"/>
          <w:tab w:val="right" w:leader="dot" w:pos="8630"/>
        </w:tabs>
        <w:rPr>
          <w:noProof/>
        </w:rPr>
      </w:pPr>
      <w:hyperlink w:anchor="_Toc360201441" w:history="1">
        <w:r w:rsidR="00AE512B" w:rsidRPr="00B82BA5">
          <w:rPr>
            <w:rStyle w:val="Hyperlink"/>
            <w:noProof/>
          </w:rPr>
          <w:t>2.7.3</w:t>
        </w:r>
        <w:r w:rsidR="00AE512B">
          <w:rPr>
            <w:noProof/>
          </w:rPr>
          <w:tab/>
        </w:r>
        <w:r w:rsidR="00AE512B" w:rsidRPr="00B82BA5">
          <w:rPr>
            <w:rStyle w:val="Hyperlink"/>
            <w:noProof/>
          </w:rPr>
          <w:t>Creating a New Request</w:t>
        </w:r>
        <w:r w:rsidR="00AE512B">
          <w:rPr>
            <w:noProof/>
            <w:webHidden/>
          </w:rPr>
          <w:tab/>
        </w:r>
        <w:r>
          <w:rPr>
            <w:noProof/>
            <w:webHidden/>
          </w:rPr>
          <w:fldChar w:fldCharType="begin"/>
        </w:r>
        <w:r w:rsidR="00AE512B">
          <w:rPr>
            <w:noProof/>
            <w:webHidden/>
          </w:rPr>
          <w:instrText xml:space="preserve"> PAGEREF _Toc360201441 \h </w:instrText>
        </w:r>
        <w:r>
          <w:rPr>
            <w:noProof/>
            <w:webHidden/>
          </w:rPr>
        </w:r>
        <w:r>
          <w:rPr>
            <w:noProof/>
            <w:webHidden/>
          </w:rPr>
          <w:fldChar w:fldCharType="separate"/>
        </w:r>
        <w:r w:rsidR="00AE512B">
          <w:rPr>
            <w:noProof/>
            <w:webHidden/>
          </w:rPr>
          <w:t>9</w:t>
        </w:r>
        <w:r>
          <w:rPr>
            <w:noProof/>
            <w:webHidden/>
          </w:rPr>
          <w:fldChar w:fldCharType="end"/>
        </w:r>
      </w:hyperlink>
    </w:p>
    <w:p w:rsidR="00AE512B" w:rsidRDefault="00696E7F">
      <w:pPr>
        <w:pStyle w:val="TOC3"/>
        <w:tabs>
          <w:tab w:val="left" w:pos="1320"/>
          <w:tab w:val="right" w:leader="dot" w:pos="8630"/>
        </w:tabs>
        <w:rPr>
          <w:noProof/>
        </w:rPr>
      </w:pPr>
      <w:hyperlink w:anchor="_Toc360201442" w:history="1">
        <w:r w:rsidR="00AE512B" w:rsidRPr="00B82BA5">
          <w:rPr>
            <w:rStyle w:val="Hyperlink"/>
            <w:noProof/>
          </w:rPr>
          <w:t>2.7.4</w:t>
        </w:r>
        <w:r w:rsidR="00AE512B">
          <w:rPr>
            <w:noProof/>
          </w:rPr>
          <w:tab/>
        </w:r>
        <w:r w:rsidR="00AE512B" w:rsidRPr="00B82BA5">
          <w:rPr>
            <w:rStyle w:val="Hyperlink"/>
            <w:noProof/>
          </w:rPr>
          <w:t>Selecting a Request Model</w:t>
        </w:r>
        <w:r w:rsidR="00AE512B">
          <w:rPr>
            <w:noProof/>
            <w:webHidden/>
          </w:rPr>
          <w:tab/>
        </w:r>
        <w:r>
          <w:rPr>
            <w:noProof/>
            <w:webHidden/>
          </w:rPr>
          <w:fldChar w:fldCharType="begin"/>
        </w:r>
        <w:r w:rsidR="00AE512B">
          <w:rPr>
            <w:noProof/>
            <w:webHidden/>
          </w:rPr>
          <w:instrText xml:space="preserve"> PAGEREF _Toc360201442 \h </w:instrText>
        </w:r>
        <w:r>
          <w:rPr>
            <w:noProof/>
            <w:webHidden/>
          </w:rPr>
        </w:r>
        <w:r>
          <w:rPr>
            <w:noProof/>
            <w:webHidden/>
          </w:rPr>
          <w:fldChar w:fldCharType="separate"/>
        </w:r>
        <w:r w:rsidR="00AE512B">
          <w:rPr>
            <w:noProof/>
            <w:webHidden/>
          </w:rPr>
          <w:t>9</w:t>
        </w:r>
        <w:r>
          <w:rPr>
            <w:noProof/>
            <w:webHidden/>
          </w:rPr>
          <w:fldChar w:fldCharType="end"/>
        </w:r>
      </w:hyperlink>
    </w:p>
    <w:p w:rsidR="00AE512B" w:rsidRDefault="00696E7F">
      <w:pPr>
        <w:pStyle w:val="TOC3"/>
        <w:tabs>
          <w:tab w:val="left" w:pos="1320"/>
          <w:tab w:val="right" w:leader="dot" w:pos="8630"/>
        </w:tabs>
        <w:rPr>
          <w:noProof/>
        </w:rPr>
      </w:pPr>
      <w:hyperlink w:anchor="_Toc360201443" w:history="1">
        <w:r w:rsidR="00AE512B" w:rsidRPr="00B82BA5">
          <w:rPr>
            <w:rStyle w:val="Hyperlink"/>
            <w:noProof/>
          </w:rPr>
          <w:t>2.7.5</w:t>
        </w:r>
        <w:r w:rsidR="00AE512B">
          <w:rPr>
            <w:noProof/>
          </w:rPr>
          <w:tab/>
        </w:r>
        <w:r w:rsidR="00AE512B" w:rsidRPr="00B82BA5">
          <w:rPr>
            <w:rStyle w:val="Hyperlink"/>
            <w:noProof/>
          </w:rPr>
          <w:t>Selecting a Request Type</w:t>
        </w:r>
        <w:r w:rsidR="00AE512B">
          <w:rPr>
            <w:noProof/>
            <w:webHidden/>
          </w:rPr>
          <w:tab/>
        </w:r>
        <w:r>
          <w:rPr>
            <w:noProof/>
            <w:webHidden/>
          </w:rPr>
          <w:fldChar w:fldCharType="begin"/>
        </w:r>
        <w:r w:rsidR="00AE512B">
          <w:rPr>
            <w:noProof/>
            <w:webHidden/>
          </w:rPr>
          <w:instrText xml:space="preserve"> PAGEREF _Toc360201443 \h </w:instrText>
        </w:r>
        <w:r>
          <w:rPr>
            <w:noProof/>
            <w:webHidden/>
          </w:rPr>
        </w:r>
        <w:r>
          <w:rPr>
            <w:noProof/>
            <w:webHidden/>
          </w:rPr>
          <w:fldChar w:fldCharType="separate"/>
        </w:r>
        <w:r w:rsidR="00AE512B">
          <w:rPr>
            <w:noProof/>
            <w:webHidden/>
          </w:rPr>
          <w:t>10</w:t>
        </w:r>
        <w:r>
          <w:rPr>
            <w:noProof/>
            <w:webHidden/>
          </w:rPr>
          <w:fldChar w:fldCharType="end"/>
        </w:r>
      </w:hyperlink>
    </w:p>
    <w:p w:rsidR="00AE512B" w:rsidRDefault="00696E7F">
      <w:pPr>
        <w:pStyle w:val="TOC3"/>
        <w:tabs>
          <w:tab w:val="left" w:pos="1320"/>
          <w:tab w:val="right" w:leader="dot" w:pos="8630"/>
        </w:tabs>
        <w:rPr>
          <w:noProof/>
        </w:rPr>
      </w:pPr>
      <w:hyperlink w:anchor="_Toc360201444" w:history="1">
        <w:r w:rsidR="00AE512B" w:rsidRPr="00B82BA5">
          <w:rPr>
            <w:rStyle w:val="Hyperlink"/>
            <w:noProof/>
          </w:rPr>
          <w:t>2.7.6</w:t>
        </w:r>
        <w:r w:rsidR="00AE512B">
          <w:rPr>
            <w:noProof/>
          </w:rPr>
          <w:tab/>
        </w:r>
        <w:r w:rsidR="00AE512B" w:rsidRPr="00B82BA5">
          <w:rPr>
            <w:rStyle w:val="Hyperlink"/>
            <w:noProof/>
          </w:rPr>
          <w:t>Building a Request</w:t>
        </w:r>
        <w:r w:rsidR="00AE512B">
          <w:rPr>
            <w:noProof/>
            <w:webHidden/>
          </w:rPr>
          <w:tab/>
        </w:r>
        <w:r>
          <w:rPr>
            <w:noProof/>
            <w:webHidden/>
          </w:rPr>
          <w:fldChar w:fldCharType="begin"/>
        </w:r>
        <w:r w:rsidR="00AE512B">
          <w:rPr>
            <w:noProof/>
            <w:webHidden/>
          </w:rPr>
          <w:instrText xml:space="preserve"> PAGEREF _Toc360201444 \h </w:instrText>
        </w:r>
        <w:r>
          <w:rPr>
            <w:noProof/>
            <w:webHidden/>
          </w:rPr>
        </w:r>
        <w:r>
          <w:rPr>
            <w:noProof/>
            <w:webHidden/>
          </w:rPr>
          <w:fldChar w:fldCharType="separate"/>
        </w:r>
        <w:r w:rsidR="00AE512B">
          <w:rPr>
            <w:noProof/>
            <w:webHidden/>
          </w:rPr>
          <w:t>11</w:t>
        </w:r>
        <w:r>
          <w:rPr>
            <w:noProof/>
            <w:webHidden/>
          </w:rPr>
          <w:fldChar w:fldCharType="end"/>
        </w:r>
      </w:hyperlink>
    </w:p>
    <w:p w:rsidR="00AE512B" w:rsidRDefault="00696E7F">
      <w:pPr>
        <w:pStyle w:val="TOC2"/>
        <w:rPr>
          <w:rFonts w:eastAsiaTheme="minorEastAsia" w:cstheme="minorBidi"/>
          <w:noProof/>
          <w:szCs w:val="22"/>
        </w:rPr>
      </w:pPr>
      <w:hyperlink w:anchor="_Toc360201445" w:history="1">
        <w:r w:rsidR="00AE512B" w:rsidRPr="00B82BA5">
          <w:rPr>
            <w:rStyle w:val="Hyperlink"/>
            <w:noProof/>
          </w:rPr>
          <w:t>2.8</w:t>
        </w:r>
        <w:r w:rsidR="00AE512B">
          <w:rPr>
            <w:rFonts w:eastAsiaTheme="minorEastAsia" w:cstheme="minorBidi"/>
            <w:noProof/>
            <w:szCs w:val="22"/>
          </w:rPr>
          <w:tab/>
        </w:r>
        <w:r w:rsidR="00AE512B" w:rsidRPr="00B82BA5">
          <w:rPr>
            <w:rStyle w:val="Hyperlink"/>
            <w:noProof/>
          </w:rPr>
          <w:t>Using the Code Selector</w:t>
        </w:r>
        <w:r w:rsidR="00AE512B">
          <w:rPr>
            <w:noProof/>
            <w:webHidden/>
          </w:rPr>
          <w:tab/>
        </w:r>
        <w:r>
          <w:rPr>
            <w:noProof/>
            <w:webHidden/>
          </w:rPr>
          <w:fldChar w:fldCharType="begin"/>
        </w:r>
        <w:r w:rsidR="00AE512B">
          <w:rPr>
            <w:noProof/>
            <w:webHidden/>
          </w:rPr>
          <w:instrText xml:space="preserve"> PAGEREF _Toc360201445 \h </w:instrText>
        </w:r>
        <w:r>
          <w:rPr>
            <w:noProof/>
            <w:webHidden/>
          </w:rPr>
        </w:r>
        <w:r>
          <w:rPr>
            <w:noProof/>
            <w:webHidden/>
          </w:rPr>
          <w:fldChar w:fldCharType="separate"/>
        </w:r>
        <w:r w:rsidR="00AE512B">
          <w:rPr>
            <w:noProof/>
            <w:webHidden/>
          </w:rPr>
          <w:t>12</w:t>
        </w:r>
        <w:r>
          <w:rPr>
            <w:noProof/>
            <w:webHidden/>
          </w:rPr>
          <w:fldChar w:fldCharType="end"/>
        </w:r>
      </w:hyperlink>
    </w:p>
    <w:p w:rsidR="00AE512B" w:rsidRDefault="00696E7F">
      <w:pPr>
        <w:pStyle w:val="TOC2"/>
        <w:rPr>
          <w:rFonts w:eastAsiaTheme="minorEastAsia" w:cstheme="minorBidi"/>
          <w:noProof/>
          <w:szCs w:val="22"/>
        </w:rPr>
      </w:pPr>
      <w:hyperlink w:anchor="_Toc360201446" w:history="1">
        <w:r w:rsidR="00AE512B" w:rsidRPr="00B82BA5">
          <w:rPr>
            <w:rStyle w:val="Hyperlink"/>
            <w:noProof/>
          </w:rPr>
          <w:t>2.9</w:t>
        </w:r>
        <w:r w:rsidR="00AE512B">
          <w:rPr>
            <w:rFonts w:eastAsiaTheme="minorEastAsia" w:cstheme="minorBidi"/>
            <w:noProof/>
            <w:szCs w:val="22"/>
          </w:rPr>
          <w:tab/>
        </w:r>
        <w:r w:rsidR="00AE512B" w:rsidRPr="00B82BA5">
          <w:rPr>
            <w:rStyle w:val="Hyperlink"/>
            <w:noProof/>
          </w:rPr>
          <w:t>Scheduling Requests</w:t>
        </w:r>
        <w:r w:rsidR="00AE512B">
          <w:rPr>
            <w:noProof/>
            <w:webHidden/>
          </w:rPr>
          <w:tab/>
        </w:r>
        <w:r>
          <w:rPr>
            <w:noProof/>
            <w:webHidden/>
          </w:rPr>
          <w:fldChar w:fldCharType="begin"/>
        </w:r>
        <w:r w:rsidR="00AE512B">
          <w:rPr>
            <w:noProof/>
            <w:webHidden/>
          </w:rPr>
          <w:instrText xml:space="preserve"> PAGEREF _Toc360201446 \h </w:instrText>
        </w:r>
        <w:r>
          <w:rPr>
            <w:noProof/>
            <w:webHidden/>
          </w:rPr>
        </w:r>
        <w:r>
          <w:rPr>
            <w:noProof/>
            <w:webHidden/>
          </w:rPr>
          <w:fldChar w:fldCharType="separate"/>
        </w:r>
        <w:r w:rsidR="00AE512B">
          <w:rPr>
            <w:noProof/>
            <w:webHidden/>
          </w:rPr>
          <w:t>13</w:t>
        </w:r>
        <w:r>
          <w:rPr>
            <w:noProof/>
            <w:webHidden/>
          </w:rPr>
          <w:fldChar w:fldCharType="end"/>
        </w:r>
      </w:hyperlink>
    </w:p>
    <w:p w:rsidR="00AE512B" w:rsidRDefault="00696E7F">
      <w:pPr>
        <w:pStyle w:val="TOC2"/>
        <w:rPr>
          <w:rFonts w:eastAsiaTheme="minorEastAsia" w:cstheme="minorBidi"/>
          <w:noProof/>
          <w:szCs w:val="22"/>
        </w:rPr>
      </w:pPr>
      <w:hyperlink w:anchor="_Toc360201447" w:history="1">
        <w:r w:rsidR="00AE512B" w:rsidRPr="00B82BA5">
          <w:rPr>
            <w:rStyle w:val="Hyperlink"/>
            <w:noProof/>
          </w:rPr>
          <w:t>2.10</w:t>
        </w:r>
        <w:r w:rsidR="00AE512B">
          <w:rPr>
            <w:rFonts w:eastAsiaTheme="minorEastAsia" w:cstheme="minorBidi"/>
            <w:noProof/>
            <w:szCs w:val="22"/>
          </w:rPr>
          <w:tab/>
        </w:r>
        <w:r w:rsidR="00AE512B" w:rsidRPr="00B82BA5">
          <w:rPr>
            <w:rStyle w:val="Hyperlink"/>
            <w:noProof/>
          </w:rPr>
          <w:t>Routing Requests to DataMarts for Execution</w:t>
        </w:r>
        <w:r w:rsidR="00AE512B">
          <w:rPr>
            <w:noProof/>
            <w:webHidden/>
          </w:rPr>
          <w:tab/>
        </w:r>
        <w:r>
          <w:rPr>
            <w:noProof/>
            <w:webHidden/>
          </w:rPr>
          <w:fldChar w:fldCharType="begin"/>
        </w:r>
        <w:r w:rsidR="00AE512B">
          <w:rPr>
            <w:noProof/>
            <w:webHidden/>
          </w:rPr>
          <w:instrText xml:space="preserve"> PAGEREF _Toc360201447 \h </w:instrText>
        </w:r>
        <w:r>
          <w:rPr>
            <w:noProof/>
            <w:webHidden/>
          </w:rPr>
        </w:r>
        <w:r>
          <w:rPr>
            <w:noProof/>
            <w:webHidden/>
          </w:rPr>
          <w:fldChar w:fldCharType="separate"/>
        </w:r>
        <w:r w:rsidR="00AE512B">
          <w:rPr>
            <w:noProof/>
            <w:webHidden/>
          </w:rPr>
          <w:t>14</w:t>
        </w:r>
        <w:r>
          <w:rPr>
            <w:noProof/>
            <w:webHidden/>
          </w:rPr>
          <w:fldChar w:fldCharType="end"/>
        </w:r>
      </w:hyperlink>
    </w:p>
    <w:p w:rsidR="00AE512B" w:rsidRDefault="00696E7F">
      <w:pPr>
        <w:pStyle w:val="TOC2"/>
        <w:rPr>
          <w:rFonts w:eastAsiaTheme="minorEastAsia" w:cstheme="minorBidi"/>
          <w:noProof/>
          <w:szCs w:val="22"/>
        </w:rPr>
      </w:pPr>
      <w:hyperlink w:anchor="_Toc360201448" w:history="1">
        <w:r w:rsidR="00AE512B" w:rsidRPr="00B82BA5">
          <w:rPr>
            <w:rStyle w:val="Hyperlink"/>
            <w:noProof/>
          </w:rPr>
          <w:t>2.11</w:t>
        </w:r>
        <w:r w:rsidR="00AE512B">
          <w:rPr>
            <w:rFonts w:eastAsiaTheme="minorEastAsia" w:cstheme="minorBidi"/>
            <w:noProof/>
            <w:szCs w:val="22"/>
          </w:rPr>
          <w:tab/>
        </w:r>
        <w:r w:rsidR="00AE512B" w:rsidRPr="00B82BA5">
          <w:rPr>
            <w:rStyle w:val="Hyperlink"/>
            <w:noProof/>
          </w:rPr>
          <w:t>Viewing Status on Requests</w:t>
        </w:r>
        <w:r w:rsidR="00AE512B">
          <w:rPr>
            <w:noProof/>
            <w:webHidden/>
          </w:rPr>
          <w:tab/>
        </w:r>
        <w:r>
          <w:rPr>
            <w:noProof/>
            <w:webHidden/>
          </w:rPr>
          <w:fldChar w:fldCharType="begin"/>
        </w:r>
        <w:r w:rsidR="00AE512B">
          <w:rPr>
            <w:noProof/>
            <w:webHidden/>
          </w:rPr>
          <w:instrText xml:space="preserve"> PAGEREF _Toc360201448 \h </w:instrText>
        </w:r>
        <w:r>
          <w:rPr>
            <w:noProof/>
            <w:webHidden/>
          </w:rPr>
        </w:r>
        <w:r>
          <w:rPr>
            <w:noProof/>
            <w:webHidden/>
          </w:rPr>
          <w:fldChar w:fldCharType="separate"/>
        </w:r>
        <w:r w:rsidR="00AE512B">
          <w:rPr>
            <w:noProof/>
            <w:webHidden/>
          </w:rPr>
          <w:t>15</w:t>
        </w:r>
        <w:r>
          <w:rPr>
            <w:noProof/>
            <w:webHidden/>
          </w:rPr>
          <w:fldChar w:fldCharType="end"/>
        </w:r>
      </w:hyperlink>
    </w:p>
    <w:p w:rsidR="00AE512B" w:rsidRDefault="00696E7F">
      <w:pPr>
        <w:pStyle w:val="TOC2"/>
        <w:rPr>
          <w:rFonts w:eastAsiaTheme="minorEastAsia" w:cstheme="minorBidi"/>
          <w:noProof/>
          <w:szCs w:val="22"/>
        </w:rPr>
      </w:pPr>
      <w:hyperlink w:anchor="_Toc360201449" w:history="1">
        <w:r w:rsidR="00AE512B" w:rsidRPr="00B82BA5">
          <w:rPr>
            <w:rStyle w:val="Hyperlink"/>
            <w:noProof/>
          </w:rPr>
          <w:t>2.12</w:t>
        </w:r>
        <w:r w:rsidR="00AE512B">
          <w:rPr>
            <w:rFonts w:eastAsiaTheme="minorEastAsia" w:cstheme="minorBidi"/>
            <w:noProof/>
            <w:szCs w:val="22"/>
          </w:rPr>
          <w:tab/>
        </w:r>
        <w:r w:rsidR="00AE512B" w:rsidRPr="00B82BA5">
          <w:rPr>
            <w:rStyle w:val="Hyperlink"/>
            <w:noProof/>
          </w:rPr>
          <w:t>Editing a Draft Request or Viewing Request Detailed Status</w:t>
        </w:r>
        <w:r w:rsidR="00AE512B">
          <w:rPr>
            <w:noProof/>
            <w:webHidden/>
          </w:rPr>
          <w:tab/>
        </w:r>
        <w:r>
          <w:rPr>
            <w:noProof/>
            <w:webHidden/>
          </w:rPr>
          <w:fldChar w:fldCharType="begin"/>
        </w:r>
        <w:r w:rsidR="00AE512B">
          <w:rPr>
            <w:noProof/>
            <w:webHidden/>
          </w:rPr>
          <w:instrText xml:space="preserve"> PAGEREF _Toc360201449 \h </w:instrText>
        </w:r>
        <w:r>
          <w:rPr>
            <w:noProof/>
            <w:webHidden/>
          </w:rPr>
        </w:r>
        <w:r>
          <w:rPr>
            <w:noProof/>
            <w:webHidden/>
          </w:rPr>
          <w:fldChar w:fldCharType="separate"/>
        </w:r>
        <w:r w:rsidR="00AE512B">
          <w:rPr>
            <w:noProof/>
            <w:webHidden/>
          </w:rPr>
          <w:t>16</w:t>
        </w:r>
        <w:r>
          <w:rPr>
            <w:noProof/>
            <w:webHidden/>
          </w:rPr>
          <w:fldChar w:fldCharType="end"/>
        </w:r>
      </w:hyperlink>
    </w:p>
    <w:p w:rsidR="00AE512B" w:rsidRDefault="00696E7F">
      <w:pPr>
        <w:pStyle w:val="TOC2"/>
        <w:rPr>
          <w:rFonts w:eastAsiaTheme="minorEastAsia" w:cstheme="minorBidi"/>
          <w:noProof/>
          <w:szCs w:val="22"/>
        </w:rPr>
      </w:pPr>
      <w:hyperlink w:anchor="_Toc360201450" w:history="1">
        <w:r w:rsidR="00AE512B" w:rsidRPr="00B82BA5">
          <w:rPr>
            <w:rStyle w:val="Hyperlink"/>
            <w:noProof/>
          </w:rPr>
          <w:t>2.13</w:t>
        </w:r>
        <w:r w:rsidR="00AE512B">
          <w:rPr>
            <w:rFonts w:eastAsiaTheme="minorEastAsia" w:cstheme="minorBidi"/>
            <w:noProof/>
            <w:szCs w:val="22"/>
          </w:rPr>
          <w:tab/>
        </w:r>
        <w:r w:rsidR="00AE512B" w:rsidRPr="00B82BA5">
          <w:rPr>
            <w:rStyle w:val="Hyperlink"/>
            <w:noProof/>
          </w:rPr>
          <w:t>Viewing Results</w:t>
        </w:r>
        <w:r w:rsidR="00AE512B">
          <w:rPr>
            <w:noProof/>
            <w:webHidden/>
          </w:rPr>
          <w:tab/>
        </w:r>
        <w:r>
          <w:rPr>
            <w:noProof/>
            <w:webHidden/>
          </w:rPr>
          <w:fldChar w:fldCharType="begin"/>
        </w:r>
        <w:r w:rsidR="00AE512B">
          <w:rPr>
            <w:noProof/>
            <w:webHidden/>
          </w:rPr>
          <w:instrText xml:space="preserve"> PAGEREF _Toc360201450 \h </w:instrText>
        </w:r>
        <w:r>
          <w:rPr>
            <w:noProof/>
            <w:webHidden/>
          </w:rPr>
        </w:r>
        <w:r>
          <w:rPr>
            <w:noProof/>
            <w:webHidden/>
          </w:rPr>
          <w:fldChar w:fldCharType="separate"/>
        </w:r>
        <w:r w:rsidR="00AE512B">
          <w:rPr>
            <w:noProof/>
            <w:webHidden/>
          </w:rPr>
          <w:t>18</w:t>
        </w:r>
        <w:r>
          <w:rPr>
            <w:noProof/>
            <w:webHidden/>
          </w:rPr>
          <w:fldChar w:fldCharType="end"/>
        </w:r>
      </w:hyperlink>
    </w:p>
    <w:p w:rsidR="00AE512B" w:rsidRDefault="00696E7F">
      <w:pPr>
        <w:pStyle w:val="TOC2"/>
        <w:rPr>
          <w:rFonts w:eastAsiaTheme="minorEastAsia" w:cstheme="minorBidi"/>
          <w:noProof/>
          <w:szCs w:val="22"/>
        </w:rPr>
      </w:pPr>
      <w:hyperlink w:anchor="_Toc360201451" w:history="1">
        <w:r w:rsidR="00AE512B" w:rsidRPr="00B82BA5">
          <w:rPr>
            <w:rStyle w:val="Hyperlink"/>
            <w:noProof/>
          </w:rPr>
          <w:t>2.14</w:t>
        </w:r>
        <w:r w:rsidR="00AE512B">
          <w:rPr>
            <w:rFonts w:eastAsiaTheme="minorEastAsia" w:cstheme="minorBidi"/>
            <w:noProof/>
            <w:szCs w:val="22"/>
          </w:rPr>
          <w:tab/>
        </w:r>
        <w:r w:rsidR="00AE512B" w:rsidRPr="00B82BA5">
          <w:rPr>
            <w:rStyle w:val="Hyperlink"/>
            <w:noProof/>
          </w:rPr>
          <w:t>Responding to a Query (data partner actions)</w:t>
        </w:r>
        <w:r w:rsidR="00AE512B">
          <w:rPr>
            <w:noProof/>
            <w:webHidden/>
          </w:rPr>
          <w:tab/>
        </w:r>
        <w:r>
          <w:rPr>
            <w:noProof/>
            <w:webHidden/>
          </w:rPr>
          <w:fldChar w:fldCharType="begin"/>
        </w:r>
        <w:r w:rsidR="00AE512B">
          <w:rPr>
            <w:noProof/>
            <w:webHidden/>
          </w:rPr>
          <w:instrText xml:space="preserve"> PAGEREF _Toc360201451 \h </w:instrText>
        </w:r>
        <w:r>
          <w:rPr>
            <w:noProof/>
            <w:webHidden/>
          </w:rPr>
        </w:r>
        <w:r>
          <w:rPr>
            <w:noProof/>
            <w:webHidden/>
          </w:rPr>
          <w:fldChar w:fldCharType="separate"/>
        </w:r>
        <w:r w:rsidR="00AE512B">
          <w:rPr>
            <w:noProof/>
            <w:webHidden/>
          </w:rPr>
          <w:t>19</w:t>
        </w:r>
        <w:r>
          <w:rPr>
            <w:noProof/>
            <w:webHidden/>
          </w:rPr>
          <w:fldChar w:fldCharType="end"/>
        </w:r>
      </w:hyperlink>
    </w:p>
    <w:p w:rsidR="00AE512B" w:rsidRDefault="00696E7F">
      <w:pPr>
        <w:pStyle w:val="TOC1"/>
        <w:rPr>
          <w:rFonts w:eastAsiaTheme="minorEastAsia" w:cstheme="minorBidi"/>
          <w:noProof/>
          <w:szCs w:val="22"/>
        </w:rPr>
      </w:pPr>
      <w:hyperlink w:anchor="_Toc360201452" w:history="1">
        <w:r w:rsidR="00AE512B" w:rsidRPr="00B82BA5">
          <w:rPr>
            <w:rStyle w:val="Hyperlink"/>
            <w:noProof/>
          </w:rPr>
          <w:t>3</w:t>
        </w:r>
        <w:r w:rsidR="00AE512B">
          <w:rPr>
            <w:rFonts w:eastAsiaTheme="minorEastAsia" w:cstheme="minorBidi"/>
            <w:noProof/>
            <w:szCs w:val="22"/>
          </w:rPr>
          <w:tab/>
        </w:r>
        <w:r w:rsidR="00AE512B" w:rsidRPr="00B82BA5">
          <w:rPr>
            <w:rStyle w:val="Hyperlink"/>
            <w:noProof/>
          </w:rPr>
          <w:t>System Security Policies and Features</w:t>
        </w:r>
        <w:r w:rsidR="00AE512B">
          <w:rPr>
            <w:noProof/>
            <w:webHidden/>
          </w:rPr>
          <w:tab/>
        </w:r>
        <w:r>
          <w:rPr>
            <w:noProof/>
            <w:webHidden/>
          </w:rPr>
          <w:fldChar w:fldCharType="begin"/>
        </w:r>
        <w:r w:rsidR="00AE512B">
          <w:rPr>
            <w:noProof/>
            <w:webHidden/>
          </w:rPr>
          <w:instrText xml:space="preserve"> PAGEREF _Toc360201452 \h </w:instrText>
        </w:r>
        <w:r>
          <w:rPr>
            <w:noProof/>
            <w:webHidden/>
          </w:rPr>
        </w:r>
        <w:r>
          <w:rPr>
            <w:noProof/>
            <w:webHidden/>
          </w:rPr>
          <w:fldChar w:fldCharType="separate"/>
        </w:r>
        <w:r w:rsidR="00AE512B">
          <w:rPr>
            <w:noProof/>
            <w:webHidden/>
          </w:rPr>
          <w:t>22</w:t>
        </w:r>
        <w:r>
          <w:rPr>
            <w:noProof/>
            <w:webHidden/>
          </w:rPr>
          <w:fldChar w:fldCharType="end"/>
        </w:r>
      </w:hyperlink>
    </w:p>
    <w:p w:rsidR="00AE512B" w:rsidRDefault="00696E7F">
      <w:pPr>
        <w:pStyle w:val="TOC2"/>
        <w:rPr>
          <w:rFonts w:eastAsiaTheme="minorEastAsia" w:cstheme="minorBidi"/>
          <w:noProof/>
          <w:szCs w:val="22"/>
        </w:rPr>
      </w:pPr>
      <w:hyperlink w:anchor="_Toc360201453" w:history="1">
        <w:r w:rsidR="00AE512B" w:rsidRPr="00B82BA5">
          <w:rPr>
            <w:rStyle w:val="Hyperlink"/>
            <w:noProof/>
          </w:rPr>
          <w:t>3.1</w:t>
        </w:r>
        <w:r w:rsidR="00AE512B">
          <w:rPr>
            <w:rFonts w:eastAsiaTheme="minorEastAsia" w:cstheme="minorBidi"/>
            <w:noProof/>
            <w:szCs w:val="22"/>
          </w:rPr>
          <w:tab/>
        </w:r>
        <w:r w:rsidR="00AE512B" w:rsidRPr="00B82BA5">
          <w:rPr>
            <w:rStyle w:val="Hyperlink"/>
            <w:noProof/>
          </w:rPr>
          <w:t>User Authentication</w:t>
        </w:r>
        <w:r w:rsidR="00AE512B">
          <w:rPr>
            <w:noProof/>
            <w:webHidden/>
          </w:rPr>
          <w:tab/>
        </w:r>
        <w:r>
          <w:rPr>
            <w:noProof/>
            <w:webHidden/>
          </w:rPr>
          <w:fldChar w:fldCharType="begin"/>
        </w:r>
        <w:r w:rsidR="00AE512B">
          <w:rPr>
            <w:noProof/>
            <w:webHidden/>
          </w:rPr>
          <w:instrText xml:space="preserve"> PAGEREF _Toc360201453 \h </w:instrText>
        </w:r>
        <w:r>
          <w:rPr>
            <w:noProof/>
            <w:webHidden/>
          </w:rPr>
        </w:r>
        <w:r>
          <w:rPr>
            <w:noProof/>
            <w:webHidden/>
          </w:rPr>
          <w:fldChar w:fldCharType="separate"/>
        </w:r>
        <w:r w:rsidR="00AE512B">
          <w:rPr>
            <w:noProof/>
            <w:webHidden/>
          </w:rPr>
          <w:t>22</w:t>
        </w:r>
        <w:r>
          <w:rPr>
            <w:noProof/>
            <w:webHidden/>
          </w:rPr>
          <w:fldChar w:fldCharType="end"/>
        </w:r>
      </w:hyperlink>
    </w:p>
    <w:p w:rsidR="00AE512B" w:rsidRDefault="00696E7F">
      <w:pPr>
        <w:pStyle w:val="TOC2"/>
        <w:rPr>
          <w:rFonts w:eastAsiaTheme="minorEastAsia" w:cstheme="minorBidi"/>
          <w:noProof/>
          <w:szCs w:val="22"/>
        </w:rPr>
      </w:pPr>
      <w:hyperlink w:anchor="_Toc360201454" w:history="1">
        <w:r w:rsidR="00AE512B" w:rsidRPr="00B82BA5">
          <w:rPr>
            <w:rStyle w:val="Hyperlink"/>
            <w:noProof/>
          </w:rPr>
          <w:t>3.2</w:t>
        </w:r>
        <w:r w:rsidR="00AE512B">
          <w:rPr>
            <w:rFonts w:eastAsiaTheme="minorEastAsia" w:cstheme="minorBidi"/>
            <w:noProof/>
            <w:szCs w:val="22"/>
          </w:rPr>
          <w:tab/>
        </w:r>
        <w:r w:rsidR="00AE512B" w:rsidRPr="00B82BA5">
          <w:rPr>
            <w:rStyle w:val="Hyperlink"/>
            <w:noProof/>
          </w:rPr>
          <w:t>User Credentials</w:t>
        </w:r>
        <w:r w:rsidR="00AE512B">
          <w:rPr>
            <w:noProof/>
            <w:webHidden/>
          </w:rPr>
          <w:tab/>
        </w:r>
        <w:r>
          <w:rPr>
            <w:noProof/>
            <w:webHidden/>
          </w:rPr>
          <w:fldChar w:fldCharType="begin"/>
        </w:r>
        <w:r w:rsidR="00AE512B">
          <w:rPr>
            <w:noProof/>
            <w:webHidden/>
          </w:rPr>
          <w:instrText xml:space="preserve"> PAGEREF _Toc360201454 \h </w:instrText>
        </w:r>
        <w:r>
          <w:rPr>
            <w:noProof/>
            <w:webHidden/>
          </w:rPr>
        </w:r>
        <w:r>
          <w:rPr>
            <w:noProof/>
            <w:webHidden/>
          </w:rPr>
          <w:fldChar w:fldCharType="separate"/>
        </w:r>
        <w:r w:rsidR="00AE512B">
          <w:rPr>
            <w:noProof/>
            <w:webHidden/>
          </w:rPr>
          <w:t>22</w:t>
        </w:r>
        <w:r>
          <w:rPr>
            <w:noProof/>
            <w:webHidden/>
          </w:rPr>
          <w:fldChar w:fldCharType="end"/>
        </w:r>
      </w:hyperlink>
    </w:p>
    <w:p w:rsidR="00AE512B" w:rsidRDefault="00696E7F">
      <w:pPr>
        <w:pStyle w:val="TOC2"/>
        <w:rPr>
          <w:rFonts w:eastAsiaTheme="minorEastAsia" w:cstheme="minorBidi"/>
          <w:noProof/>
          <w:szCs w:val="22"/>
        </w:rPr>
      </w:pPr>
      <w:hyperlink w:anchor="_Toc360201455" w:history="1">
        <w:r w:rsidR="00AE512B" w:rsidRPr="00B82BA5">
          <w:rPr>
            <w:rStyle w:val="Hyperlink"/>
            <w:noProof/>
          </w:rPr>
          <w:t>3.3</w:t>
        </w:r>
        <w:r w:rsidR="00AE512B">
          <w:rPr>
            <w:rFonts w:eastAsiaTheme="minorEastAsia" w:cstheme="minorBidi"/>
            <w:noProof/>
            <w:szCs w:val="22"/>
          </w:rPr>
          <w:tab/>
        </w:r>
        <w:r w:rsidR="00AE512B" w:rsidRPr="00B82BA5">
          <w:rPr>
            <w:rStyle w:val="Hyperlink"/>
            <w:noProof/>
          </w:rPr>
          <w:t>Secure TLS Connections</w:t>
        </w:r>
        <w:r w:rsidR="00AE512B">
          <w:rPr>
            <w:noProof/>
            <w:webHidden/>
          </w:rPr>
          <w:tab/>
        </w:r>
        <w:r>
          <w:rPr>
            <w:noProof/>
            <w:webHidden/>
          </w:rPr>
          <w:fldChar w:fldCharType="begin"/>
        </w:r>
        <w:r w:rsidR="00AE512B">
          <w:rPr>
            <w:noProof/>
            <w:webHidden/>
          </w:rPr>
          <w:instrText xml:space="preserve"> PAGEREF _Toc360201455 \h </w:instrText>
        </w:r>
        <w:r>
          <w:rPr>
            <w:noProof/>
            <w:webHidden/>
          </w:rPr>
        </w:r>
        <w:r>
          <w:rPr>
            <w:noProof/>
            <w:webHidden/>
          </w:rPr>
          <w:fldChar w:fldCharType="separate"/>
        </w:r>
        <w:r w:rsidR="00AE512B">
          <w:rPr>
            <w:noProof/>
            <w:webHidden/>
          </w:rPr>
          <w:t>22</w:t>
        </w:r>
        <w:r>
          <w:rPr>
            <w:noProof/>
            <w:webHidden/>
          </w:rPr>
          <w:fldChar w:fldCharType="end"/>
        </w:r>
      </w:hyperlink>
    </w:p>
    <w:p w:rsidR="00AE512B" w:rsidRDefault="00696E7F">
      <w:pPr>
        <w:pStyle w:val="TOC2"/>
        <w:rPr>
          <w:rFonts w:eastAsiaTheme="minorEastAsia" w:cstheme="minorBidi"/>
          <w:noProof/>
          <w:szCs w:val="22"/>
        </w:rPr>
      </w:pPr>
      <w:hyperlink w:anchor="_Toc360201456" w:history="1">
        <w:r w:rsidR="00AE512B" w:rsidRPr="00B82BA5">
          <w:rPr>
            <w:rStyle w:val="Hyperlink"/>
            <w:noProof/>
          </w:rPr>
          <w:t>3.4</w:t>
        </w:r>
        <w:r w:rsidR="00AE512B">
          <w:rPr>
            <w:rFonts w:eastAsiaTheme="minorEastAsia" w:cstheme="minorBidi"/>
            <w:noProof/>
            <w:szCs w:val="22"/>
          </w:rPr>
          <w:tab/>
        </w:r>
        <w:r w:rsidR="00AE512B" w:rsidRPr="00B82BA5">
          <w:rPr>
            <w:rStyle w:val="Hyperlink"/>
            <w:noProof/>
          </w:rPr>
          <w:t>Mutual Authentication using X.509 Certificates</w:t>
        </w:r>
        <w:r w:rsidR="00AE512B">
          <w:rPr>
            <w:noProof/>
            <w:webHidden/>
          </w:rPr>
          <w:tab/>
        </w:r>
        <w:r>
          <w:rPr>
            <w:noProof/>
            <w:webHidden/>
          </w:rPr>
          <w:fldChar w:fldCharType="begin"/>
        </w:r>
        <w:r w:rsidR="00AE512B">
          <w:rPr>
            <w:noProof/>
            <w:webHidden/>
          </w:rPr>
          <w:instrText xml:space="preserve"> PAGEREF _Toc360201456 \h </w:instrText>
        </w:r>
        <w:r>
          <w:rPr>
            <w:noProof/>
            <w:webHidden/>
          </w:rPr>
        </w:r>
        <w:r>
          <w:rPr>
            <w:noProof/>
            <w:webHidden/>
          </w:rPr>
          <w:fldChar w:fldCharType="separate"/>
        </w:r>
        <w:r w:rsidR="00AE512B">
          <w:rPr>
            <w:noProof/>
            <w:webHidden/>
          </w:rPr>
          <w:t>22</w:t>
        </w:r>
        <w:r>
          <w:rPr>
            <w:noProof/>
            <w:webHidden/>
          </w:rPr>
          <w:fldChar w:fldCharType="end"/>
        </w:r>
      </w:hyperlink>
    </w:p>
    <w:p w:rsidR="00AE512B" w:rsidRDefault="00696E7F">
      <w:pPr>
        <w:pStyle w:val="TOC2"/>
        <w:rPr>
          <w:rFonts w:eastAsiaTheme="minorEastAsia" w:cstheme="minorBidi"/>
          <w:noProof/>
          <w:szCs w:val="22"/>
        </w:rPr>
      </w:pPr>
      <w:hyperlink w:anchor="_Toc360201457" w:history="1">
        <w:r w:rsidR="00AE512B" w:rsidRPr="00B82BA5">
          <w:rPr>
            <w:rStyle w:val="Hyperlink"/>
            <w:noProof/>
          </w:rPr>
          <w:t>3.5</w:t>
        </w:r>
        <w:r w:rsidR="00AE512B">
          <w:rPr>
            <w:rFonts w:eastAsiaTheme="minorEastAsia" w:cstheme="minorBidi"/>
            <w:noProof/>
            <w:szCs w:val="22"/>
          </w:rPr>
          <w:tab/>
        </w:r>
        <w:r w:rsidR="00AE512B" w:rsidRPr="00B82BA5">
          <w:rPr>
            <w:rStyle w:val="Hyperlink"/>
            <w:noProof/>
          </w:rPr>
          <w:t>User Authorization</w:t>
        </w:r>
        <w:r w:rsidR="00AE512B">
          <w:rPr>
            <w:noProof/>
            <w:webHidden/>
          </w:rPr>
          <w:tab/>
        </w:r>
        <w:r>
          <w:rPr>
            <w:noProof/>
            <w:webHidden/>
          </w:rPr>
          <w:fldChar w:fldCharType="begin"/>
        </w:r>
        <w:r w:rsidR="00AE512B">
          <w:rPr>
            <w:noProof/>
            <w:webHidden/>
          </w:rPr>
          <w:instrText xml:space="preserve"> PAGEREF _Toc360201457 \h </w:instrText>
        </w:r>
        <w:r>
          <w:rPr>
            <w:noProof/>
            <w:webHidden/>
          </w:rPr>
        </w:r>
        <w:r>
          <w:rPr>
            <w:noProof/>
            <w:webHidden/>
          </w:rPr>
          <w:fldChar w:fldCharType="separate"/>
        </w:r>
        <w:r w:rsidR="00AE512B">
          <w:rPr>
            <w:noProof/>
            <w:webHidden/>
          </w:rPr>
          <w:t>23</w:t>
        </w:r>
        <w:r>
          <w:rPr>
            <w:noProof/>
            <w:webHidden/>
          </w:rPr>
          <w:fldChar w:fldCharType="end"/>
        </w:r>
      </w:hyperlink>
    </w:p>
    <w:p w:rsidR="00AE512B" w:rsidRDefault="00696E7F">
      <w:pPr>
        <w:pStyle w:val="TOC2"/>
        <w:rPr>
          <w:rFonts w:eastAsiaTheme="minorEastAsia" w:cstheme="minorBidi"/>
          <w:noProof/>
          <w:szCs w:val="22"/>
        </w:rPr>
      </w:pPr>
      <w:hyperlink w:anchor="_Toc360201458" w:history="1">
        <w:r w:rsidR="00AE512B" w:rsidRPr="00B82BA5">
          <w:rPr>
            <w:rStyle w:val="Hyperlink"/>
            <w:noProof/>
          </w:rPr>
          <w:t>3.6</w:t>
        </w:r>
        <w:r w:rsidR="00AE512B">
          <w:rPr>
            <w:rFonts w:eastAsiaTheme="minorEastAsia" w:cstheme="minorBidi"/>
            <w:noProof/>
            <w:szCs w:val="22"/>
          </w:rPr>
          <w:tab/>
        </w:r>
        <w:r w:rsidR="00AE512B" w:rsidRPr="00B82BA5">
          <w:rPr>
            <w:rStyle w:val="Hyperlink"/>
            <w:noProof/>
          </w:rPr>
          <w:t>Security Groups and Access Control Lists</w:t>
        </w:r>
        <w:r w:rsidR="00AE512B">
          <w:rPr>
            <w:noProof/>
            <w:webHidden/>
          </w:rPr>
          <w:tab/>
        </w:r>
        <w:r>
          <w:rPr>
            <w:noProof/>
            <w:webHidden/>
          </w:rPr>
          <w:fldChar w:fldCharType="begin"/>
        </w:r>
        <w:r w:rsidR="00AE512B">
          <w:rPr>
            <w:noProof/>
            <w:webHidden/>
          </w:rPr>
          <w:instrText xml:space="preserve"> PAGEREF _Toc360201458 \h </w:instrText>
        </w:r>
        <w:r>
          <w:rPr>
            <w:noProof/>
            <w:webHidden/>
          </w:rPr>
        </w:r>
        <w:r>
          <w:rPr>
            <w:noProof/>
            <w:webHidden/>
          </w:rPr>
          <w:fldChar w:fldCharType="separate"/>
        </w:r>
        <w:r w:rsidR="00AE512B">
          <w:rPr>
            <w:noProof/>
            <w:webHidden/>
          </w:rPr>
          <w:t>23</w:t>
        </w:r>
        <w:r>
          <w:rPr>
            <w:noProof/>
            <w:webHidden/>
          </w:rPr>
          <w:fldChar w:fldCharType="end"/>
        </w:r>
      </w:hyperlink>
    </w:p>
    <w:p w:rsidR="00AE512B" w:rsidRDefault="00696E7F">
      <w:pPr>
        <w:pStyle w:val="TOC2"/>
        <w:rPr>
          <w:rFonts w:eastAsiaTheme="minorEastAsia" w:cstheme="minorBidi"/>
          <w:noProof/>
          <w:szCs w:val="22"/>
        </w:rPr>
      </w:pPr>
      <w:hyperlink w:anchor="_Toc360201459" w:history="1">
        <w:r w:rsidR="00AE512B" w:rsidRPr="00B82BA5">
          <w:rPr>
            <w:rStyle w:val="Hyperlink"/>
            <w:noProof/>
          </w:rPr>
          <w:t>3.7</w:t>
        </w:r>
        <w:r w:rsidR="00AE512B">
          <w:rPr>
            <w:rFonts w:eastAsiaTheme="minorEastAsia" w:cstheme="minorBidi"/>
            <w:noProof/>
            <w:szCs w:val="22"/>
          </w:rPr>
          <w:tab/>
        </w:r>
        <w:r w:rsidR="00AE512B" w:rsidRPr="00B82BA5">
          <w:rPr>
            <w:rStyle w:val="Hyperlink"/>
            <w:noProof/>
          </w:rPr>
          <w:t>Access Right</w:t>
        </w:r>
        <w:r w:rsidR="00AE512B">
          <w:rPr>
            <w:noProof/>
            <w:webHidden/>
          </w:rPr>
          <w:tab/>
        </w:r>
        <w:r>
          <w:rPr>
            <w:noProof/>
            <w:webHidden/>
          </w:rPr>
          <w:fldChar w:fldCharType="begin"/>
        </w:r>
        <w:r w:rsidR="00AE512B">
          <w:rPr>
            <w:noProof/>
            <w:webHidden/>
          </w:rPr>
          <w:instrText xml:space="preserve"> PAGEREF _Toc360201459 \h </w:instrText>
        </w:r>
        <w:r>
          <w:rPr>
            <w:noProof/>
            <w:webHidden/>
          </w:rPr>
        </w:r>
        <w:r>
          <w:rPr>
            <w:noProof/>
            <w:webHidden/>
          </w:rPr>
          <w:fldChar w:fldCharType="separate"/>
        </w:r>
        <w:r w:rsidR="00AE512B">
          <w:rPr>
            <w:noProof/>
            <w:webHidden/>
          </w:rPr>
          <w:t>23</w:t>
        </w:r>
        <w:r>
          <w:rPr>
            <w:noProof/>
            <w:webHidden/>
          </w:rPr>
          <w:fldChar w:fldCharType="end"/>
        </w:r>
      </w:hyperlink>
    </w:p>
    <w:p w:rsidR="00AE512B" w:rsidRDefault="00696E7F">
      <w:pPr>
        <w:pStyle w:val="TOC2"/>
        <w:rPr>
          <w:rFonts w:eastAsiaTheme="minorEastAsia" w:cstheme="minorBidi"/>
          <w:noProof/>
          <w:szCs w:val="22"/>
        </w:rPr>
      </w:pPr>
      <w:hyperlink w:anchor="_Toc360201460" w:history="1">
        <w:r w:rsidR="00AE512B" w:rsidRPr="00B82BA5">
          <w:rPr>
            <w:rStyle w:val="Hyperlink"/>
            <w:noProof/>
          </w:rPr>
          <w:t>3.8</w:t>
        </w:r>
        <w:r w:rsidR="00AE512B">
          <w:rPr>
            <w:rFonts w:eastAsiaTheme="minorEastAsia" w:cstheme="minorBidi"/>
            <w:noProof/>
            <w:szCs w:val="22"/>
          </w:rPr>
          <w:tab/>
        </w:r>
        <w:r w:rsidR="00AE512B" w:rsidRPr="00B82BA5">
          <w:rPr>
            <w:rStyle w:val="Hyperlink"/>
            <w:noProof/>
          </w:rPr>
          <w:t>Security Objects</w:t>
        </w:r>
        <w:r w:rsidR="00AE512B">
          <w:rPr>
            <w:noProof/>
            <w:webHidden/>
          </w:rPr>
          <w:tab/>
        </w:r>
        <w:r>
          <w:rPr>
            <w:noProof/>
            <w:webHidden/>
          </w:rPr>
          <w:fldChar w:fldCharType="begin"/>
        </w:r>
        <w:r w:rsidR="00AE512B">
          <w:rPr>
            <w:noProof/>
            <w:webHidden/>
          </w:rPr>
          <w:instrText xml:space="preserve"> PAGEREF _Toc360201460 \h </w:instrText>
        </w:r>
        <w:r>
          <w:rPr>
            <w:noProof/>
            <w:webHidden/>
          </w:rPr>
        </w:r>
        <w:r>
          <w:rPr>
            <w:noProof/>
            <w:webHidden/>
          </w:rPr>
          <w:fldChar w:fldCharType="separate"/>
        </w:r>
        <w:r w:rsidR="00AE512B">
          <w:rPr>
            <w:noProof/>
            <w:webHidden/>
          </w:rPr>
          <w:t>24</w:t>
        </w:r>
        <w:r>
          <w:rPr>
            <w:noProof/>
            <w:webHidden/>
          </w:rPr>
          <w:fldChar w:fldCharType="end"/>
        </w:r>
      </w:hyperlink>
    </w:p>
    <w:p w:rsidR="00AE512B" w:rsidRDefault="00696E7F">
      <w:pPr>
        <w:pStyle w:val="TOC2"/>
        <w:rPr>
          <w:rFonts w:eastAsiaTheme="minorEastAsia" w:cstheme="minorBidi"/>
          <w:noProof/>
          <w:szCs w:val="22"/>
        </w:rPr>
      </w:pPr>
      <w:hyperlink w:anchor="_Toc360201461" w:history="1">
        <w:r w:rsidR="00AE512B" w:rsidRPr="00B82BA5">
          <w:rPr>
            <w:rStyle w:val="Hyperlink"/>
            <w:noProof/>
          </w:rPr>
          <w:t>3.9</w:t>
        </w:r>
        <w:r w:rsidR="00AE512B">
          <w:rPr>
            <w:rFonts w:eastAsiaTheme="minorEastAsia" w:cstheme="minorBidi"/>
            <w:noProof/>
            <w:szCs w:val="22"/>
          </w:rPr>
          <w:tab/>
        </w:r>
        <w:r w:rsidR="00AE512B" w:rsidRPr="00B82BA5">
          <w:rPr>
            <w:rStyle w:val="Hyperlink"/>
            <w:noProof/>
          </w:rPr>
          <w:t>Access Control Lists</w:t>
        </w:r>
        <w:r w:rsidR="00AE512B">
          <w:rPr>
            <w:noProof/>
            <w:webHidden/>
          </w:rPr>
          <w:tab/>
        </w:r>
        <w:r>
          <w:rPr>
            <w:noProof/>
            <w:webHidden/>
          </w:rPr>
          <w:fldChar w:fldCharType="begin"/>
        </w:r>
        <w:r w:rsidR="00AE512B">
          <w:rPr>
            <w:noProof/>
            <w:webHidden/>
          </w:rPr>
          <w:instrText xml:space="preserve"> PAGEREF _Toc360201461 \h </w:instrText>
        </w:r>
        <w:r>
          <w:rPr>
            <w:noProof/>
            <w:webHidden/>
          </w:rPr>
        </w:r>
        <w:r>
          <w:rPr>
            <w:noProof/>
            <w:webHidden/>
          </w:rPr>
          <w:fldChar w:fldCharType="separate"/>
        </w:r>
        <w:r w:rsidR="00AE512B">
          <w:rPr>
            <w:noProof/>
            <w:webHidden/>
          </w:rPr>
          <w:t>25</w:t>
        </w:r>
        <w:r>
          <w:rPr>
            <w:noProof/>
            <w:webHidden/>
          </w:rPr>
          <w:fldChar w:fldCharType="end"/>
        </w:r>
      </w:hyperlink>
    </w:p>
    <w:p w:rsidR="00AE512B" w:rsidRDefault="00696E7F">
      <w:pPr>
        <w:pStyle w:val="TOC2"/>
        <w:rPr>
          <w:rFonts w:eastAsiaTheme="minorEastAsia" w:cstheme="minorBidi"/>
          <w:noProof/>
          <w:szCs w:val="22"/>
        </w:rPr>
      </w:pPr>
      <w:hyperlink w:anchor="_Toc360201462" w:history="1">
        <w:r w:rsidR="00AE512B" w:rsidRPr="00B82BA5">
          <w:rPr>
            <w:rStyle w:val="Hyperlink"/>
            <w:noProof/>
          </w:rPr>
          <w:t>3.10</w:t>
        </w:r>
        <w:r w:rsidR="00AE512B">
          <w:rPr>
            <w:rFonts w:eastAsiaTheme="minorEastAsia" w:cstheme="minorBidi"/>
            <w:noProof/>
            <w:szCs w:val="22"/>
          </w:rPr>
          <w:tab/>
        </w:r>
        <w:r w:rsidR="00AE512B" w:rsidRPr="00B82BA5">
          <w:rPr>
            <w:rStyle w:val="Hyperlink"/>
            <w:noProof/>
          </w:rPr>
          <w:t>Security Groups</w:t>
        </w:r>
        <w:r w:rsidR="00AE512B">
          <w:rPr>
            <w:noProof/>
            <w:webHidden/>
          </w:rPr>
          <w:tab/>
        </w:r>
        <w:r>
          <w:rPr>
            <w:noProof/>
            <w:webHidden/>
          </w:rPr>
          <w:fldChar w:fldCharType="begin"/>
        </w:r>
        <w:r w:rsidR="00AE512B">
          <w:rPr>
            <w:noProof/>
            <w:webHidden/>
          </w:rPr>
          <w:instrText xml:space="preserve"> PAGEREF _Toc360201462 \h </w:instrText>
        </w:r>
        <w:r>
          <w:rPr>
            <w:noProof/>
            <w:webHidden/>
          </w:rPr>
        </w:r>
        <w:r>
          <w:rPr>
            <w:noProof/>
            <w:webHidden/>
          </w:rPr>
          <w:fldChar w:fldCharType="separate"/>
        </w:r>
        <w:r w:rsidR="00AE512B">
          <w:rPr>
            <w:noProof/>
            <w:webHidden/>
          </w:rPr>
          <w:t>26</w:t>
        </w:r>
        <w:r>
          <w:rPr>
            <w:noProof/>
            <w:webHidden/>
          </w:rPr>
          <w:fldChar w:fldCharType="end"/>
        </w:r>
      </w:hyperlink>
    </w:p>
    <w:p w:rsidR="00AE512B" w:rsidRDefault="00696E7F">
      <w:pPr>
        <w:pStyle w:val="TOC2"/>
        <w:rPr>
          <w:rFonts w:eastAsiaTheme="minorEastAsia" w:cstheme="minorBidi"/>
          <w:noProof/>
          <w:szCs w:val="22"/>
        </w:rPr>
      </w:pPr>
      <w:hyperlink w:anchor="_Toc360201463" w:history="1">
        <w:r w:rsidR="00AE512B" w:rsidRPr="00B82BA5">
          <w:rPr>
            <w:rStyle w:val="Hyperlink"/>
            <w:noProof/>
          </w:rPr>
          <w:t>3.11</w:t>
        </w:r>
        <w:r w:rsidR="00AE512B">
          <w:rPr>
            <w:rFonts w:eastAsiaTheme="minorEastAsia" w:cstheme="minorBidi"/>
            <w:noProof/>
            <w:szCs w:val="22"/>
          </w:rPr>
          <w:tab/>
        </w:r>
        <w:r w:rsidR="00AE512B" w:rsidRPr="00B82BA5">
          <w:rPr>
            <w:rStyle w:val="Hyperlink"/>
            <w:noProof/>
          </w:rPr>
          <w:t>Security Group Membership for Users</w:t>
        </w:r>
        <w:r w:rsidR="00AE512B">
          <w:rPr>
            <w:noProof/>
            <w:webHidden/>
          </w:rPr>
          <w:tab/>
        </w:r>
        <w:r>
          <w:rPr>
            <w:noProof/>
            <w:webHidden/>
          </w:rPr>
          <w:fldChar w:fldCharType="begin"/>
        </w:r>
        <w:r w:rsidR="00AE512B">
          <w:rPr>
            <w:noProof/>
            <w:webHidden/>
          </w:rPr>
          <w:instrText xml:space="preserve"> PAGEREF _Toc360201463 \h </w:instrText>
        </w:r>
        <w:r>
          <w:rPr>
            <w:noProof/>
            <w:webHidden/>
          </w:rPr>
        </w:r>
        <w:r>
          <w:rPr>
            <w:noProof/>
            <w:webHidden/>
          </w:rPr>
          <w:fldChar w:fldCharType="separate"/>
        </w:r>
        <w:r w:rsidR="00AE512B">
          <w:rPr>
            <w:noProof/>
            <w:webHidden/>
          </w:rPr>
          <w:t>27</w:t>
        </w:r>
        <w:r>
          <w:rPr>
            <w:noProof/>
            <w:webHidden/>
          </w:rPr>
          <w:fldChar w:fldCharType="end"/>
        </w:r>
      </w:hyperlink>
    </w:p>
    <w:p w:rsidR="00AE512B" w:rsidRDefault="00696E7F">
      <w:pPr>
        <w:pStyle w:val="TOC2"/>
        <w:rPr>
          <w:rFonts w:eastAsiaTheme="minorEastAsia" w:cstheme="minorBidi"/>
          <w:noProof/>
          <w:szCs w:val="22"/>
        </w:rPr>
      </w:pPr>
      <w:hyperlink w:anchor="_Toc360201464" w:history="1">
        <w:r w:rsidR="00AE512B" w:rsidRPr="00B82BA5">
          <w:rPr>
            <w:rStyle w:val="Hyperlink"/>
            <w:noProof/>
          </w:rPr>
          <w:t>3.12</w:t>
        </w:r>
        <w:r w:rsidR="00AE512B">
          <w:rPr>
            <w:rFonts w:eastAsiaTheme="minorEastAsia" w:cstheme="minorBidi"/>
            <w:noProof/>
            <w:szCs w:val="22"/>
          </w:rPr>
          <w:tab/>
        </w:r>
        <w:r w:rsidR="00AE512B" w:rsidRPr="00B82BA5">
          <w:rPr>
            <w:rStyle w:val="Hyperlink"/>
            <w:noProof/>
          </w:rPr>
          <w:t>Access Right Inheritance</w:t>
        </w:r>
        <w:r w:rsidR="00AE512B">
          <w:rPr>
            <w:noProof/>
            <w:webHidden/>
          </w:rPr>
          <w:tab/>
        </w:r>
        <w:r>
          <w:rPr>
            <w:noProof/>
            <w:webHidden/>
          </w:rPr>
          <w:fldChar w:fldCharType="begin"/>
        </w:r>
        <w:r w:rsidR="00AE512B">
          <w:rPr>
            <w:noProof/>
            <w:webHidden/>
          </w:rPr>
          <w:instrText xml:space="preserve"> PAGEREF _Toc360201464 \h </w:instrText>
        </w:r>
        <w:r>
          <w:rPr>
            <w:noProof/>
            <w:webHidden/>
          </w:rPr>
        </w:r>
        <w:r>
          <w:rPr>
            <w:noProof/>
            <w:webHidden/>
          </w:rPr>
          <w:fldChar w:fldCharType="separate"/>
        </w:r>
        <w:r w:rsidR="00AE512B">
          <w:rPr>
            <w:noProof/>
            <w:webHidden/>
          </w:rPr>
          <w:t>28</w:t>
        </w:r>
        <w:r>
          <w:rPr>
            <w:noProof/>
            <w:webHidden/>
          </w:rPr>
          <w:fldChar w:fldCharType="end"/>
        </w:r>
      </w:hyperlink>
    </w:p>
    <w:p w:rsidR="00AE512B" w:rsidRDefault="00696E7F">
      <w:pPr>
        <w:pStyle w:val="TOC2"/>
        <w:rPr>
          <w:rFonts w:eastAsiaTheme="minorEastAsia" w:cstheme="minorBidi"/>
          <w:noProof/>
          <w:szCs w:val="22"/>
        </w:rPr>
      </w:pPr>
      <w:hyperlink w:anchor="_Toc360201465" w:history="1">
        <w:r w:rsidR="00AE512B" w:rsidRPr="00B82BA5">
          <w:rPr>
            <w:rStyle w:val="Hyperlink"/>
            <w:noProof/>
          </w:rPr>
          <w:t>3.13</w:t>
        </w:r>
        <w:r w:rsidR="00AE512B">
          <w:rPr>
            <w:rFonts w:eastAsiaTheme="minorEastAsia" w:cstheme="minorBidi"/>
            <w:noProof/>
            <w:szCs w:val="22"/>
          </w:rPr>
          <w:tab/>
        </w:r>
        <w:r w:rsidR="00AE512B" w:rsidRPr="00B82BA5">
          <w:rPr>
            <w:rStyle w:val="Hyperlink"/>
            <w:noProof/>
          </w:rPr>
          <w:t>Organizational Inheritance</w:t>
        </w:r>
        <w:r w:rsidR="00AE512B">
          <w:rPr>
            <w:noProof/>
            <w:webHidden/>
          </w:rPr>
          <w:tab/>
        </w:r>
        <w:r>
          <w:rPr>
            <w:noProof/>
            <w:webHidden/>
          </w:rPr>
          <w:fldChar w:fldCharType="begin"/>
        </w:r>
        <w:r w:rsidR="00AE512B">
          <w:rPr>
            <w:noProof/>
            <w:webHidden/>
          </w:rPr>
          <w:instrText xml:space="preserve"> PAGEREF _Toc360201465 \h </w:instrText>
        </w:r>
        <w:r>
          <w:rPr>
            <w:noProof/>
            <w:webHidden/>
          </w:rPr>
        </w:r>
        <w:r>
          <w:rPr>
            <w:noProof/>
            <w:webHidden/>
          </w:rPr>
          <w:fldChar w:fldCharType="separate"/>
        </w:r>
        <w:r w:rsidR="00AE512B">
          <w:rPr>
            <w:noProof/>
            <w:webHidden/>
          </w:rPr>
          <w:t>28</w:t>
        </w:r>
        <w:r>
          <w:rPr>
            <w:noProof/>
            <w:webHidden/>
          </w:rPr>
          <w:fldChar w:fldCharType="end"/>
        </w:r>
      </w:hyperlink>
    </w:p>
    <w:p w:rsidR="00AE512B" w:rsidRDefault="00696E7F">
      <w:pPr>
        <w:pStyle w:val="TOC2"/>
        <w:rPr>
          <w:rFonts w:eastAsiaTheme="minorEastAsia" w:cstheme="minorBidi"/>
          <w:noProof/>
          <w:szCs w:val="22"/>
        </w:rPr>
      </w:pPr>
      <w:hyperlink w:anchor="_Toc360201466" w:history="1">
        <w:r w:rsidR="00AE512B" w:rsidRPr="00B82BA5">
          <w:rPr>
            <w:rStyle w:val="Hyperlink"/>
            <w:noProof/>
          </w:rPr>
          <w:t>3.14</w:t>
        </w:r>
        <w:r w:rsidR="00AE512B">
          <w:rPr>
            <w:rFonts w:eastAsiaTheme="minorEastAsia" w:cstheme="minorBidi"/>
            <w:noProof/>
            <w:szCs w:val="22"/>
          </w:rPr>
          <w:tab/>
        </w:r>
        <w:r w:rsidR="00AE512B" w:rsidRPr="00B82BA5">
          <w:rPr>
            <w:rStyle w:val="Hyperlink"/>
            <w:noProof/>
          </w:rPr>
          <w:t>Security Group Inheritance</w:t>
        </w:r>
        <w:r w:rsidR="00AE512B">
          <w:rPr>
            <w:noProof/>
            <w:webHidden/>
          </w:rPr>
          <w:tab/>
        </w:r>
        <w:r>
          <w:rPr>
            <w:noProof/>
            <w:webHidden/>
          </w:rPr>
          <w:fldChar w:fldCharType="begin"/>
        </w:r>
        <w:r w:rsidR="00AE512B">
          <w:rPr>
            <w:noProof/>
            <w:webHidden/>
          </w:rPr>
          <w:instrText xml:space="preserve"> PAGEREF _Toc360201466 \h </w:instrText>
        </w:r>
        <w:r>
          <w:rPr>
            <w:noProof/>
            <w:webHidden/>
          </w:rPr>
        </w:r>
        <w:r>
          <w:rPr>
            <w:noProof/>
            <w:webHidden/>
          </w:rPr>
          <w:fldChar w:fldCharType="separate"/>
        </w:r>
        <w:r w:rsidR="00AE512B">
          <w:rPr>
            <w:noProof/>
            <w:webHidden/>
          </w:rPr>
          <w:t>31</w:t>
        </w:r>
        <w:r>
          <w:rPr>
            <w:noProof/>
            <w:webHidden/>
          </w:rPr>
          <w:fldChar w:fldCharType="end"/>
        </w:r>
      </w:hyperlink>
    </w:p>
    <w:p w:rsidR="00AE512B" w:rsidRDefault="00696E7F">
      <w:pPr>
        <w:pStyle w:val="TOC2"/>
        <w:rPr>
          <w:rFonts w:eastAsiaTheme="minorEastAsia" w:cstheme="minorBidi"/>
          <w:noProof/>
          <w:szCs w:val="22"/>
        </w:rPr>
      </w:pPr>
      <w:hyperlink w:anchor="_Toc360201467" w:history="1">
        <w:r w:rsidR="00AE512B" w:rsidRPr="00B82BA5">
          <w:rPr>
            <w:rStyle w:val="Hyperlink"/>
            <w:noProof/>
          </w:rPr>
          <w:t>3.15</w:t>
        </w:r>
        <w:r w:rsidR="00AE512B">
          <w:rPr>
            <w:rFonts w:eastAsiaTheme="minorEastAsia" w:cstheme="minorBidi"/>
            <w:noProof/>
            <w:szCs w:val="22"/>
          </w:rPr>
          <w:tab/>
        </w:r>
        <w:r w:rsidR="00AE512B" w:rsidRPr="00B82BA5">
          <w:rPr>
            <w:rStyle w:val="Hyperlink"/>
            <w:noProof/>
          </w:rPr>
          <w:t>Access Rights Reference</w:t>
        </w:r>
        <w:r w:rsidR="00AE512B">
          <w:rPr>
            <w:noProof/>
            <w:webHidden/>
          </w:rPr>
          <w:tab/>
        </w:r>
        <w:r>
          <w:rPr>
            <w:noProof/>
            <w:webHidden/>
          </w:rPr>
          <w:fldChar w:fldCharType="begin"/>
        </w:r>
        <w:r w:rsidR="00AE512B">
          <w:rPr>
            <w:noProof/>
            <w:webHidden/>
          </w:rPr>
          <w:instrText xml:space="preserve"> PAGEREF _Toc360201467 \h </w:instrText>
        </w:r>
        <w:r>
          <w:rPr>
            <w:noProof/>
            <w:webHidden/>
          </w:rPr>
        </w:r>
        <w:r>
          <w:rPr>
            <w:noProof/>
            <w:webHidden/>
          </w:rPr>
          <w:fldChar w:fldCharType="separate"/>
        </w:r>
        <w:r w:rsidR="00AE512B">
          <w:rPr>
            <w:noProof/>
            <w:webHidden/>
          </w:rPr>
          <w:t>32</w:t>
        </w:r>
        <w:r>
          <w:rPr>
            <w:noProof/>
            <w:webHidden/>
          </w:rPr>
          <w:fldChar w:fldCharType="end"/>
        </w:r>
      </w:hyperlink>
    </w:p>
    <w:p w:rsidR="00AE512B" w:rsidRDefault="00696E7F">
      <w:pPr>
        <w:pStyle w:val="TOC2"/>
        <w:rPr>
          <w:rFonts w:eastAsiaTheme="minorEastAsia" w:cstheme="minorBidi"/>
          <w:noProof/>
          <w:szCs w:val="22"/>
        </w:rPr>
      </w:pPr>
      <w:hyperlink w:anchor="_Toc360201468" w:history="1">
        <w:r w:rsidR="00AE512B" w:rsidRPr="00B82BA5">
          <w:rPr>
            <w:rStyle w:val="Hyperlink"/>
            <w:noProof/>
          </w:rPr>
          <w:t>3.16</w:t>
        </w:r>
        <w:r w:rsidR="00AE512B">
          <w:rPr>
            <w:rFonts w:eastAsiaTheme="minorEastAsia" w:cstheme="minorBidi"/>
            <w:noProof/>
            <w:szCs w:val="22"/>
          </w:rPr>
          <w:tab/>
        </w:r>
        <w:r w:rsidR="00AE512B" w:rsidRPr="00B82BA5">
          <w:rPr>
            <w:rStyle w:val="Hyperlink"/>
            <w:noProof/>
          </w:rPr>
          <w:t>Global Permissions and Defaults</w:t>
        </w:r>
        <w:r w:rsidR="00AE512B">
          <w:rPr>
            <w:noProof/>
            <w:webHidden/>
          </w:rPr>
          <w:tab/>
        </w:r>
        <w:r>
          <w:rPr>
            <w:noProof/>
            <w:webHidden/>
          </w:rPr>
          <w:fldChar w:fldCharType="begin"/>
        </w:r>
        <w:r w:rsidR="00AE512B">
          <w:rPr>
            <w:noProof/>
            <w:webHidden/>
          </w:rPr>
          <w:instrText xml:space="preserve"> PAGEREF _Toc360201468 \h </w:instrText>
        </w:r>
        <w:r>
          <w:rPr>
            <w:noProof/>
            <w:webHidden/>
          </w:rPr>
        </w:r>
        <w:r>
          <w:rPr>
            <w:noProof/>
            <w:webHidden/>
          </w:rPr>
          <w:fldChar w:fldCharType="separate"/>
        </w:r>
        <w:r w:rsidR="00AE512B">
          <w:rPr>
            <w:noProof/>
            <w:webHidden/>
          </w:rPr>
          <w:t>32</w:t>
        </w:r>
        <w:r>
          <w:rPr>
            <w:noProof/>
            <w:webHidden/>
          </w:rPr>
          <w:fldChar w:fldCharType="end"/>
        </w:r>
      </w:hyperlink>
    </w:p>
    <w:p w:rsidR="00AE512B" w:rsidRDefault="00696E7F">
      <w:pPr>
        <w:pStyle w:val="TOC2"/>
        <w:rPr>
          <w:rFonts w:eastAsiaTheme="minorEastAsia" w:cstheme="minorBidi"/>
          <w:noProof/>
          <w:szCs w:val="22"/>
        </w:rPr>
      </w:pPr>
      <w:hyperlink w:anchor="_Toc360201469" w:history="1">
        <w:r w:rsidR="00AE512B" w:rsidRPr="00B82BA5">
          <w:rPr>
            <w:rStyle w:val="Hyperlink"/>
            <w:noProof/>
          </w:rPr>
          <w:t>3.17</w:t>
        </w:r>
        <w:r w:rsidR="00AE512B">
          <w:rPr>
            <w:rFonts w:eastAsiaTheme="minorEastAsia" w:cstheme="minorBidi"/>
            <w:noProof/>
            <w:szCs w:val="22"/>
          </w:rPr>
          <w:tab/>
        </w:r>
        <w:r w:rsidR="00AE512B" w:rsidRPr="00B82BA5">
          <w:rPr>
            <w:rStyle w:val="Hyperlink"/>
            <w:noProof/>
          </w:rPr>
          <w:t>Organization Permissions</w:t>
        </w:r>
        <w:r w:rsidR="00AE512B">
          <w:rPr>
            <w:noProof/>
            <w:webHidden/>
          </w:rPr>
          <w:tab/>
        </w:r>
        <w:r>
          <w:rPr>
            <w:noProof/>
            <w:webHidden/>
          </w:rPr>
          <w:fldChar w:fldCharType="begin"/>
        </w:r>
        <w:r w:rsidR="00AE512B">
          <w:rPr>
            <w:noProof/>
            <w:webHidden/>
          </w:rPr>
          <w:instrText xml:space="preserve"> PAGEREF _Toc360201469 \h </w:instrText>
        </w:r>
        <w:r>
          <w:rPr>
            <w:noProof/>
            <w:webHidden/>
          </w:rPr>
        </w:r>
        <w:r>
          <w:rPr>
            <w:noProof/>
            <w:webHidden/>
          </w:rPr>
          <w:fldChar w:fldCharType="separate"/>
        </w:r>
        <w:r w:rsidR="00AE512B">
          <w:rPr>
            <w:noProof/>
            <w:webHidden/>
          </w:rPr>
          <w:t>35</w:t>
        </w:r>
        <w:r>
          <w:rPr>
            <w:noProof/>
            <w:webHidden/>
          </w:rPr>
          <w:fldChar w:fldCharType="end"/>
        </w:r>
      </w:hyperlink>
    </w:p>
    <w:p w:rsidR="00AE512B" w:rsidRDefault="00696E7F">
      <w:pPr>
        <w:pStyle w:val="TOC2"/>
        <w:rPr>
          <w:rFonts w:eastAsiaTheme="minorEastAsia" w:cstheme="minorBidi"/>
          <w:noProof/>
          <w:szCs w:val="22"/>
        </w:rPr>
      </w:pPr>
      <w:hyperlink w:anchor="_Toc360201470" w:history="1">
        <w:r w:rsidR="00AE512B" w:rsidRPr="00B82BA5">
          <w:rPr>
            <w:rStyle w:val="Hyperlink"/>
            <w:noProof/>
          </w:rPr>
          <w:t>3.18</w:t>
        </w:r>
        <w:r w:rsidR="00AE512B">
          <w:rPr>
            <w:rFonts w:eastAsiaTheme="minorEastAsia" w:cstheme="minorBidi"/>
            <w:noProof/>
            <w:szCs w:val="22"/>
          </w:rPr>
          <w:tab/>
        </w:r>
        <w:r w:rsidR="00AE512B" w:rsidRPr="00B82BA5">
          <w:rPr>
            <w:rStyle w:val="Hyperlink"/>
            <w:noProof/>
          </w:rPr>
          <w:t>DataMart Permissions</w:t>
        </w:r>
        <w:r w:rsidR="00AE512B">
          <w:rPr>
            <w:noProof/>
            <w:webHidden/>
          </w:rPr>
          <w:tab/>
        </w:r>
        <w:r>
          <w:rPr>
            <w:noProof/>
            <w:webHidden/>
          </w:rPr>
          <w:fldChar w:fldCharType="begin"/>
        </w:r>
        <w:r w:rsidR="00AE512B">
          <w:rPr>
            <w:noProof/>
            <w:webHidden/>
          </w:rPr>
          <w:instrText xml:space="preserve"> PAGEREF _Toc360201470 \h </w:instrText>
        </w:r>
        <w:r>
          <w:rPr>
            <w:noProof/>
            <w:webHidden/>
          </w:rPr>
        </w:r>
        <w:r>
          <w:rPr>
            <w:noProof/>
            <w:webHidden/>
          </w:rPr>
          <w:fldChar w:fldCharType="separate"/>
        </w:r>
        <w:r w:rsidR="00AE512B">
          <w:rPr>
            <w:noProof/>
            <w:webHidden/>
          </w:rPr>
          <w:t>38</w:t>
        </w:r>
        <w:r>
          <w:rPr>
            <w:noProof/>
            <w:webHidden/>
          </w:rPr>
          <w:fldChar w:fldCharType="end"/>
        </w:r>
      </w:hyperlink>
    </w:p>
    <w:p w:rsidR="00AE512B" w:rsidRDefault="00696E7F">
      <w:pPr>
        <w:pStyle w:val="TOC2"/>
        <w:rPr>
          <w:rFonts w:eastAsiaTheme="minorEastAsia" w:cstheme="minorBidi"/>
          <w:noProof/>
          <w:szCs w:val="22"/>
        </w:rPr>
      </w:pPr>
      <w:hyperlink w:anchor="_Toc360201471" w:history="1">
        <w:r w:rsidR="00AE512B" w:rsidRPr="00B82BA5">
          <w:rPr>
            <w:rStyle w:val="Hyperlink"/>
            <w:noProof/>
          </w:rPr>
          <w:t>3.19</w:t>
        </w:r>
        <w:r w:rsidR="00AE512B">
          <w:rPr>
            <w:rFonts w:eastAsiaTheme="minorEastAsia" w:cstheme="minorBidi"/>
            <w:noProof/>
            <w:szCs w:val="22"/>
          </w:rPr>
          <w:tab/>
        </w:r>
        <w:r w:rsidR="00AE512B" w:rsidRPr="00B82BA5">
          <w:rPr>
            <w:rStyle w:val="Hyperlink"/>
            <w:noProof/>
          </w:rPr>
          <w:t>Providing Access to DataMart Requests</w:t>
        </w:r>
        <w:r w:rsidR="00AE512B">
          <w:rPr>
            <w:noProof/>
            <w:webHidden/>
          </w:rPr>
          <w:tab/>
        </w:r>
        <w:r>
          <w:rPr>
            <w:noProof/>
            <w:webHidden/>
          </w:rPr>
          <w:fldChar w:fldCharType="begin"/>
        </w:r>
        <w:r w:rsidR="00AE512B">
          <w:rPr>
            <w:noProof/>
            <w:webHidden/>
          </w:rPr>
          <w:instrText xml:space="preserve"> PAGEREF _Toc360201471 \h </w:instrText>
        </w:r>
        <w:r>
          <w:rPr>
            <w:noProof/>
            <w:webHidden/>
          </w:rPr>
        </w:r>
        <w:r>
          <w:rPr>
            <w:noProof/>
            <w:webHidden/>
          </w:rPr>
          <w:fldChar w:fldCharType="separate"/>
        </w:r>
        <w:r w:rsidR="00AE512B">
          <w:rPr>
            <w:noProof/>
            <w:webHidden/>
          </w:rPr>
          <w:t>40</w:t>
        </w:r>
        <w:r>
          <w:rPr>
            <w:noProof/>
            <w:webHidden/>
          </w:rPr>
          <w:fldChar w:fldCharType="end"/>
        </w:r>
      </w:hyperlink>
    </w:p>
    <w:p w:rsidR="00AE512B" w:rsidRDefault="00696E7F">
      <w:pPr>
        <w:pStyle w:val="TOC2"/>
        <w:rPr>
          <w:rFonts w:eastAsiaTheme="minorEastAsia" w:cstheme="minorBidi"/>
          <w:noProof/>
          <w:szCs w:val="22"/>
        </w:rPr>
      </w:pPr>
      <w:hyperlink w:anchor="_Toc360201472" w:history="1">
        <w:r w:rsidR="00AE512B" w:rsidRPr="00B82BA5">
          <w:rPr>
            <w:rStyle w:val="Hyperlink"/>
            <w:noProof/>
          </w:rPr>
          <w:t>3.20</w:t>
        </w:r>
        <w:r w:rsidR="00AE512B">
          <w:rPr>
            <w:rFonts w:eastAsiaTheme="minorEastAsia" w:cstheme="minorBidi"/>
            <w:noProof/>
            <w:szCs w:val="22"/>
          </w:rPr>
          <w:tab/>
        </w:r>
        <w:r w:rsidR="00AE512B" w:rsidRPr="00B82BA5">
          <w:rPr>
            <w:rStyle w:val="Hyperlink"/>
            <w:noProof/>
          </w:rPr>
          <w:t>Built-in Security Groups</w:t>
        </w:r>
        <w:r w:rsidR="00AE512B">
          <w:rPr>
            <w:noProof/>
            <w:webHidden/>
          </w:rPr>
          <w:tab/>
        </w:r>
        <w:r>
          <w:rPr>
            <w:noProof/>
            <w:webHidden/>
          </w:rPr>
          <w:fldChar w:fldCharType="begin"/>
        </w:r>
        <w:r w:rsidR="00AE512B">
          <w:rPr>
            <w:noProof/>
            <w:webHidden/>
          </w:rPr>
          <w:instrText xml:space="preserve"> PAGEREF _Toc360201472 \h </w:instrText>
        </w:r>
        <w:r>
          <w:rPr>
            <w:noProof/>
            <w:webHidden/>
          </w:rPr>
        </w:r>
        <w:r>
          <w:rPr>
            <w:noProof/>
            <w:webHidden/>
          </w:rPr>
          <w:fldChar w:fldCharType="separate"/>
        </w:r>
        <w:r w:rsidR="00AE512B">
          <w:rPr>
            <w:noProof/>
            <w:webHidden/>
          </w:rPr>
          <w:t>44</w:t>
        </w:r>
        <w:r>
          <w:rPr>
            <w:noProof/>
            <w:webHidden/>
          </w:rPr>
          <w:fldChar w:fldCharType="end"/>
        </w:r>
      </w:hyperlink>
    </w:p>
    <w:p w:rsidR="00AE512B" w:rsidRDefault="00696E7F">
      <w:pPr>
        <w:pStyle w:val="TOC2"/>
        <w:rPr>
          <w:rFonts w:eastAsiaTheme="minorEastAsia" w:cstheme="minorBidi"/>
          <w:noProof/>
          <w:szCs w:val="22"/>
        </w:rPr>
      </w:pPr>
      <w:hyperlink w:anchor="_Toc360201473" w:history="1">
        <w:r w:rsidR="00AE512B" w:rsidRPr="00B82BA5">
          <w:rPr>
            <w:rStyle w:val="Hyperlink"/>
            <w:noProof/>
          </w:rPr>
          <w:t>3.21</w:t>
        </w:r>
        <w:r w:rsidR="00AE512B">
          <w:rPr>
            <w:rFonts w:eastAsiaTheme="minorEastAsia" w:cstheme="minorBidi"/>
            <w:noProof/>
            <w:szCs w:val="22"/>
          </w:rPr>
          <w:tab/>
        </w:r>
        <w:r w:rsidR="00AE512B" w:rsidRPr="00B82BA5">
          <w:rPr>
            <w:rStyle w:val="Hyperlink"/>
            <w:noProof/>
          </w:rPr>
          <w:t>Request / Response Workflow Policies</w:t>
        </w:r>
        <w:r w:rsidR="00AE512B">
          <w:rPr>
            <w:noProof/>
            <w:webHidden/>
          </w:rPr>
          <w:tab/>
        </w:r>
        <w:r>
          <w:rPr>
            <w:noProof/>
            <w:webHidden/>
          </w:rPr>
          <w:fldChar w:fldCharType="begin"/>
        </w:r>
        <w:r w:rsidR="00AE512B">
          <w:rPr>
            <w:noProof/>
            <w:webHidden/>
          </w:rPr>
          <w:instrText xml:space="preserve"> PAGEREF _Toc360201473 \h </w:instrText>
        </w:r>
        <w:r>
          <w:rPr>
            <w:noProof/>
            <w:webHidden/>
          </w:rPr>
        </w:r>
        <w:r>
          <w:rPr>
            <w:noProof/>
            <w:webHidden/>
          </w:rPr>
          <w:fldChar w:fldCharType="separate"/>
        </w:r>
        <w:r w:rsidR="00AE512B">
          <w:rPr>
            <w:noProof/>
            <w:webHidden/>
          </w:rPr>
          <w:t>44</w:t>
        </w:r>
        <w:r>
          <w:rPr>
            <w:noProof/>
            <w:webHidden/>
          </w:rPr>
          <w:fldChar w:fldCharType="end"/>
        </w:r>
      </w:hyperlink>
    </w:p>
    <w:p w:rsidR="00AE512B" w:rsidRDefault="00696E7F">
      <w:pPr>
        <w:pStyle w:val="TOC2"/>
        <w:rPr>
          <w:rFonts w:eastAsiaTheme="minorEastAsia" w:cstheme="minorBidi"/>
          <w:noProof/>
          <w:szCs w:val="22"/>
        </w:rPr>
      </w:pPr>
      <w:hyperlink w:anchor="_Toc360201474" w:history="1">
        <w:r w:rsidR="00AE512B" w:rsidRPr="00B82BA5">
          <w:rPr>
            <w:rStyle w:val="Hyperlink"/>
            <w:noProof/>
          </w:rPr>
          <w:t>3.22</w:t>
        </w:r>
        <w:r w:rsidR="00AE512B">
          <w:rPr>
            <w:rFonts w:eastAsiaTheme="minorEastAsia" w:cstheme="minorBidi"/>
            <w:noProof/>
            <w:szCs w:val="22"/>
          </w:rPr>
          <w:tab/>
        </w:r>
        <w:r w:rsidR="00AE512B" w:rsidRPr="00B82BA5">
          <w:rPr>
            <w:rStyle w:val="Hyperlink"/>
            <w:noProof/>
          </w:rPr>
          <w:t>Review and Approve Requests</w:t>
        </w:r>
        <w:r w:rsidR="00AE512B">
          <w:rPr>
            <w:noProof/>
            <w:webHidden/>
          </w:rPr>
          <w:tab/>
        </w:r>
        <w:r>
          <w:rPr>
            <w:noProof/>
            <w:webHidden/>
          </w:rPr>
          <w:fldChar w:fldCharType="begin"/>
        </w:r>
        <w:r w:rsidR="00AE512B">
          <w:rPr>
            <w:noProof/>
            <w:webHidden/>
          </w:rPr>
          <w:instrText xml:space="preserve"> PAGEREF _Toc360201474 \h </w:instrText>
        </w:r>
        <w:r>
          <w:rPr>
            <w:noProof/>
            <w:webHidden/>
          </w:rPr>
        </w:r>
        <w:r>
          <w:rPr>
            <w:noProof/>
            <w:webHidden/>
          </w:rPr>
          <w:fldChar w:fldCharType="separate"/>
        </w:r>
        <w:r w:rsidR="00AE512B">
          <w:rPr>
            <w:noProof/>
            <w:webHidden/>
          </w:rPr>
          <w:t>45</w:t>
        </w:r>
        <w:r>
          <w:rPr>
            <w:noProof/>
            <w:webHidden/>
          </w:rPr>
          <w:fldChar w:fldCharType="end"/>
        </w:r>
      </w:hyperlink>
    </w:p>
    <w:p w:rsidR="00AE512B" w:rsidRDefault="00696E7F">
      <w:pPr>
        <w:pStyle w:val="TOC2"/>
        <w:rPr>
          <w:rFonts w:eastAsiaTheme="minorEastAsia" w:cstheme="minorBidi"/>
          <w:noProof/>
          <w:szCs w:val="22"/>
        </w:rPr>
      </w:pPr>
      <w:hyperlink w:anchor="_Toc360201475" w:history="1">
        <w:r w:rsidR="00AE512B" w:rsidRPr="00B82BA5">
          <w:rPr>
            <w:rStyle w:val="Hyperlink"/>
            <w:noProof/>
          </w:rPr>
          <w:t>3.23</w:t>
        </w:r>
        <w:r w:rsidR="00AE512B">
          <w:rPr>
            <w:rFonts w:eastAsiaTheme="minorEastAsia" w:cstheme="minorBidi"/>
            <w:noProof/>
            <w:szCs w:val="22"/>
          </w:rPr>
          <w:tab/>
        </w:r>
        <w:r w:rsidR="00AE512B" w:rsidRPr="00B82BA5">
          <w:rPr>
            <w:rStyle w:val="Hyperlink"/>
            <w:noProof/>
          </w:rPr>
          <w:t>Review and Approve DataMart Responses</w:t>
        </w:r>
        <w:r w:rsidR="00AE512B">
          <w:rPr>
            <w:noProof/>
            <w:webHidden/>
          </w:rPr>
          <w:tab/>
        </w:r>
        <w:r>
          <w:rPr>
            <w:noProof/>
            <w:webHidden/>
          </w:rPr>
          <w:fldChar w:fldCharType="begin"/>
        </w:r>
        <w:r w:rsidR="00AE512B">
          <w:rPr>
            <w:noProof/>
            <w:webHidden/>
          </w:rPr>
          <w:instrText xml:space="preserve"> PAGEREF _Toc360201475 \h </w:instrText>
        </w:r>
        <w:r>
          <w:rPr>
            <w:noProof/>
            <w:webHidden/>
          </w:rPr>
        </w:r>
        <w:r>
          <w:rPr>
            <w:noProof/>
            <w:webHidden/>
          </w:rPr>
          <w:fldChar w:fldCharType="separate"/>
        </w:r>
        <w:r w:rsidR="00AE512B">
          <w:rPr>
            <w:noProof/>
            <w:webHidden/>
          </w:rPr>
          <w:t>46</w:t>
        </w:r>
        <w:r>
          <w:rPr>
            <w:noProof/>
            <w:webHidden/>
          </w:rPr>
          <w:fldChar w:fldCharType="end"/>
        </w:r>
      </w:hyperlink>
    </w:p>
    <w:p w:rsidR="00AE512B" w:rsidRDefault="00696E7F">
      <w:pPr>
        <w:pStyle w:val="TOC1"/>
        <w:rPr>
          <w:rFonts w:eastAsiaTheme="minorEastAsia" w:cstheme="minorBidi"/>
          <w:noProof/>
          <w:szCs w:val="22"/>
        </w:rPr>
      </w:pPr>
      <w:hyperlink w:anchor="_Toc360201476" w:history="1">
        <w:r w:rsidR="00AE512B" w:rsidRPr="00B82BA5">
          <w:rPr>
            <w:rStyle w:val="Hyperlink"/>
            <w:noProof/>
          </w:rPr>
          <w:t>4</w:t>
        </w:r>
        <w:r w:rsidR="00AE512B">
          <w:rPr>
            <w:rFonts w:eastAsiaTheme="minorEastAsia" w:cstheme="minorBidi"/>
            <w:noProof/>
            <w:szCs w:val="22"/>
          </w:rPr>
          <w:tab/>
        </w:r>
        <w:r w:rsidR="00AE512B" w:rsidRPr="00B82BA5">
          <w:rPr>
            <w:rStyle w:val="Hyperlink"/>
            <w:noProof/>
          </w:rPr>
          <w:t>Mini-Sentinel Governance Policies</w:t>
        </w:r>
        <w:r w:rsidR="00AE512B">
          <w:rPr>
            <w:noProof/>
            <w:webHidden/>
          </w:rPr>
          <w:tab/>
        </w:r>
        <w:r>
          <w:rPr>
            <w:noProof/>
            <w:webHidden/>
          </w:rPr>
          <w:fldChar w:fldCharType="begin"/>
        </w:r>
        <w:r w:rsidR="00AE512B">
          <w:rPr>
            <w:noProof/>
            <w:webHidden/>
          </w:rPr>
          <w:instrText xml:space="preserve"> PAGEREF _Toc360201476 \h </w:instrText>
        </w:r>
        <w:r>
          <w:rPr>
            <w:noProof/>
            <w:webHidden/>
          </w:rPr>
        </w:r>
        <w:r>
          <w:rPr>
            <w:noProof/>
            <w:webHidden/>
          </w:rPr>
          <w:fldChar w:fldCharType="separate"/>
        </w:r>
        <w:r w:rsidR="00AE512B">
          <w:rPr>
            <w:noProof/>
            <w:webHidden/>
          </w:rPr>
          <w:t>49</w:t>
        </w:r>
        <w:r>
          <w:rPr>
            <w:noProof/>
            <w:webHidden/>
          </w:rPr>
          <w:fldChar w:fldCharType="end"/>
        </w:r>
      </w:hyperlink>
    </w:p>
    <w:p w:rsidR="00AE512B" w:rsidRDefault="00696E7F">
      <w:pPr>
        <w:pStyle w:val="TOC1"/>
        <w:rPr>
          <w:rFonts w:eastAsiaTheme="minorEastAsia" w:cstheme="minorBidi"/>
          <w:noProof/>
          <w:szCs w:val="22"/>
        </w:rPr>
      </w:pPr>
      <w:hyperlink w:anchor="_Toc360201477" w:history="1">
        <w:r w:rsidR="00AE512B" w:rsidRPr="00B82BA5">
          <w:rPr>
            <w:rStyle w:val="Hyperlink"/>
            <w:noProof/>
          </w:rPr>
          <w:t>5</w:t>
        </w:r>
        <w:r w:rsidR="00AE512B">
          <w:rPr>
            <w:rFonts w:eastAsiaTheme="minorEastAsia" w:cstheme="minorBidi"/>
            <w:noProof/>
            <w:szCs w:val="22"/>
          </w:rPr>
          <w:tab/>
        </w:r>
        <w:r w:rsidR="00AE512B" w:rsidRPr="00B82BA5">
          <w:rPr>
            <w:rStyle w:val="Hyperlink"/>
            <w:noProof/>
          </w:rPr>
          <w:t>Managing PopMedNet Entities</w:t>
        </w:r>
        <w:r w:rsidR="00AE512B">
          <w:rPr>
            <w:noProof/>
            <w:webHidden/>
          </w:rPr>
          <w:tab/>
        </w:r>
        <w:r>
          <w:rPr>
            <w:noProof/>
            <w:webHidden/>
          </w:rPr>
          <w:fldChar w:fldCharType="begin"/>
        </w:r>
        <w:r w:rsidR="00AE512B">
          <w:rPr>
            <w:noProof/>
            <w:webHidden/>
          </w:rPr>
          <w:instrText xml:space="preserve"> PAGEREF _Toc360201477 \h </w:instrText>
        </w:r>
        <w:r>
          <w:rPr>
            <w:noProof/>
            <w:webHidden/>
          </w:rPr>
        </w:r>
        <w:r>
          <w:rPr>
            <w:noProof/>
            <w:webHidden/>
          </w:rPr>
          <w:fldChar w:fldCharType="separate"/>
        </w:r>
        <w:r w:rsidR="00AE512B">
          <w:rPr>
            <w:noProof/>
            <w:webHidden/>
          </w:rPr>
          <w:t>50</w:t>
        </w:r>
        <w:r>
          <w:rPr>
            <w:noProof/>
            <w:webHidden/>
          </w:rPr>
          <w:fldChar w:fldCharType="end"/>
        </w:r>
      </w:hyperlink>
    </w:p>
    <w:p w:rsidR="00AE512B" w:rsidRDefault="00696E7F">
      <w:pPr>
        <w:pStyle w:val="TOC2"/>
        <w:rPr>
          <w:rFonts w:eastAsiaTheme="minorEastAsia" w:cstheme="minorBidi"/>
          <w:noProof/>
          <w:szCs w:val="22"/>
        </w:rPr>
      </w:pPr>
      <w:hyperlink w:anchor="_Toc360201478" w:history="1">
        <w:r w:rsidR="00AE512B" w:rsidRPr="00B82BA5">
          <w:rPr>
            <w:rStyle w:val="Hyperlink"/>
            <w:noProof/>
          </w:rPr>
          <w:t>5.1</w:t>
        </w:r>
        <w:r w:rsidR="00AE512B">
          <w:rPr>
            <w:rFonts w:eastAsiaTheme="minorEastAsia" w:cstheme="minorBidi"/>
            <w:noProof/>
            <w:szCs w:val="22"/>
          </w:rPr>
          <w:tab/>
        </w:r>
        <w:r w:rsidR="00AE512B" w:rsidRPr="00B82BA5">
          <w:rPr>
            <w:rStyle w:val="Hyperlink"/>
            <w:noProof/>
          </w:rPr>
          <w:t>Managing Organizations</w:t>
        </w:r>
        <w:r w:rsidR="00AE512B">
          <w:rPr>
            <w:noProof/>
            <w:webHidden/>
          </w:rPr>
          <w:tab/>
        </w:r>
        <w:r>
          <w:rPr>
            <w:noProof/>
            <w:webHidden/>
          </w:rPr>
          <w:fldChar w:fldCharType="begin"/>
        </w:r>
        <w:r w:rsidR="00AE512B">
          <w:rPr>
            <w:noProof/>
            <w:webHidden/>
          </w:rPr>
          <w:instrText xml:space="preserve"> PAGEREF _Toc360201478 \h </w:instrText>
        </w:r>
        <w:r>
          <w:rPr>
            <w:noProof/>
            <w:webHidden/>
          </w:rPr>
        </w:r>
        <w:r>
          <w:rPr>
            <w:noProof/>
            <w:webHidden/>
          </w:rPr>
          <w:fldChar w:fldCharType="separate"/>
        </w:r>
        <w:r w:rsidR="00AE512B">
          <w:rPr>
            <w:noProof/>
            <w:webHidden/>
          </w:rPr>
          <w:t>50</w:t>
        </w:r>
        <w:r>
          <w:rPr>
            <w:noProof/>
            <w:webHidden/>
          </w:rPr>
          <w:fldChar w:fldCharType="end"/>
        </w:r>
      </w:hyperlink>
    </w:p>
    <w:p w:rsidR="00AE512B" w:rsidRDefault="00696E7F">
      <w:pPr>
        <w:pStyle w:val="TOC2"/>
        <w:rPr>
          <w:rFonts w:eastAsiaTheme="minorEastAsia" w:cstheme="minorBidi"/>
          <w:noProof/>
          <w:szCs w:val="22"/>
        </w:rPr>
      </w:pPr>
      <w:hyperlink w:anchor="_Toc360201479" w:history="1">
        <w:r w:rsidR="00AE512B" w:rsidRPr="00B82BA5">
          <w:rPr>
            <w:rStyle w:val="Hyperlink"/>
            <w:noProof/>
          </w:rPr>
          <w:t>5.2</w:t>
        </w:r>
        <w:r w:rsidR="00AE512B">
          <w:rPr>
            <w:rFonts w:eastAsiaTheme="minorEastAsia" w:cstheme="minorBidi"/>
            <w:noProof/>
            <w:szCs w:val="22"/>
          </w:rPr>
          <w:tab/>
        </w:r>
        <w:r w:rsidR="00AE512B" w:rsidRPr="00B82BA5">
          <w:rPr>
            <w:rStyle w:val="Hyperlink"/>
            <w:noProof/>
          </w:rPr>
          <w:t>Viewing and Creating Organizations</w:t>
        </w:r>
        <w:r w:rsidR="00AE512B">
          <w:rPr>
            <w:noProof/>
            <w:webHidden/>
          </w:rPr>
          <w:tab/>
        </w:r>
        <w:r>
          <w:rPr>
            <w:noProof/>
            <w:webHidden/>
          </w:rPr>
          <w:fldChar w:fldCharType="begin"/>
        </w:r>
        <w:r w:rsidR="00AE512B">
          <w:rPr>
            <w:noProof/>
            <w:webHidden/>
          </w:rPr>
          <w:instrText xml:space="preserve"> PAGEREF _Toc360201479 \h </w:instrText>
        </w:r>
        <w:r>
          <w:rPr>
            <w:noProof/>
            <w:webHidden/>
          </w:rPr>
        </w:r>
        <w:r>
          <w:rPr>
            <w:noProof/>
            <w:webHidden/>
          </w:rPr>
          <w:fldChar w:fldCharType="separate"/>
        </w:r>
        <w:r w:rsidR="00AE512B">
          <w:rPr>
            <w:noProof/>
            <w:webHidden/>
          </w:rPr>
          <w:t>50</w:t>
        </w:r>
        <w:r>
          <w:rPr>
            <w:noProof/>
            <w:webHidden/>
          </w:rPr>
          <w:fldChar w:fldCharType="end"/>
        </w:r>
      </w:hyperlink>
    </w:p>
    <w:p w:rsidR="00AE512B" w:rsidRDefault="00696E7F">
      <w:pPr>
        <w:pStyle w:val="TOC2"/>
        <w:rPr>
          <w:rFonts w:eastAsiaTheme="minorEastAsia" w:cstheme="minorBidi"/>
          <w:noProof/>
          <w:szCs w:val="22"/>
        </w:rPr>
      </w:pPr>
      <w:hyperlink w:anchor="_Toc360201480" w:history="1">
        <w:r w:rsidR="00AE512B" w:rsidRPr="00B82BA5">
          <w:rPr>
            <w:rStyle w:val="Hyperlink"/>
            <w:noProof/>
          </w:rPr>
          <w:t>5.3</w:t>
        </w:r>
        <w:r w:rsidR="00AE512B">
          <w:rPr>
            <w:rFonts w:eastAsiaTheme="minorEastAsia" w:cstheme="minorBidi"/>
            <w:noProof/>
            <w:szCs w:val="22"/>
          </w:rPr>
          <w:tab/>
        </w:r>
        <w:r w:rsidR="00AE512B" w:rsidRPr="00B82BA5">
          <w:rPr>
            <w:rStyle w:val="Hyperlink"/>
            <w:noProof/>
          </w:rPr>
          <w:t>Controlling Access to Organizations and their Users and DataMarts</w:t>
        </w:r>
        <w:r w:rsidR="00AE512B">
          <w:rPr>
            <w:noProof/>
            <w:webHidden/>
          </w:rPr>
          <w:tab/>
        </w:r>
        <w:r>
          <w:rPr>
            <w:noProof/>
            <w:webHidden/>
          </w:rPr>
          <w:fldChar w:fldCharType="begin"/>
        </w:r>
        <w:r w:rsidR="00AE512B">
          <w:rPr>
            <w:noProof/>
            <w:webHidden/>
          </w:rPr>
          <w:instrText xml:space="preserve"> PAGEREF _Toc360201480 \h </w:instrText>
        </w:r>
        <w:r>
          <w:rPr>
            <w:noProof/>
            <w:webHidden/>
          </w:rPr>
        </w:r>
        <w:r>
          <w:rPr>
            <w:noProof/>
            <w:webHidden/>
          </w:rPr>
          <w:fldChar w:fldCharType="separate"/>
        </w:r>
        <w:r w:rsidR="00AE512B">
          <w:rPr>
            <w:noProof/>
            <w:webHidden/>
          </w:rPr>
          <w:t>52</w:t>
        </w:r>
        <w:r>
          <w:rPr>
            <w:noProof/>
            <w:webHidden/>
          </w:rPr>
          <w:fldChar w:fldCharType="end"/>
        </w:r>
      </w:hyperlink>
    </w:p>
    <w:p w:rsidR="00AE512B" w:rsidRDefault="00696E7F">
      <w:pPr>
        <w:pStyle w:val="TOC2"/>
        <w:rPr>
          <w:rFonts w:eastAsiaTheme="minorEastAsia" w:cstheme="minorBidi"/>
          <w:noProof/>
          <w:szCs w:val="22"/>
        </w:rPr>
      </w:pPr>
      <w:hyperlink w:anchor="_Toc360201481" w:history="1">
        <w:r w:rsidR="00AE512B" w:rsidRPr="00B82BA5">
          <w:rPr>
            <w:rStyle w:val="Hyperlink"/>
            <w:noProof/>
          </w:rPr>
          <w:t>5.4</w:t>
        </w:r>
        <w:r w:rsidR="00AE512B">
          <w:rPr>
            <w:rFonts w:eastAsiaTheme="minorEastAsia" w:cstheme="minorBidi"/>
            <w:noProof/>
            <w:szCs w:val="22"/>
          </w:rPr>
          <w:tab/>
        </w:r>
        <w:r w:rsidR="00AE512B" w:rsidRPr="00B82BA5">
          <w:rPr>
            <w:rStyle w:val="Hyperlink"/>
            <w:noProof/>
          </w:rPr>
          <w:t>Configuring an Organization’s Security Groups</w:t>
        </w:r>
        <w:r w:rsidR="00AE512B">
          <w:rPr>
            <w:noProof/>
            <w:webHidden/>
          </w:rPr>
          <w:tab/>
        </w:r>
        <w:r>
          <w:rPr>
            <w:noProof/>
            <w:webHidden/>
          </w:rPr>
          <w:fldChar w:fldCharType="begin"/>
        </w:r>
        <w:r w:rsidR="00AE512B">
          <w:rPr>
            <w:noProof/>
            <w:webHidden/>
          </w:rPr>
          <w:instrText xml:space="preserve"> PAGEREF _Toc360201481 \h </w:instrText>
        </w:r>
        <w:r>
          <w:rPr>
            <w:noProof/>
            <w:webHidden/>
          </w:rPr>
        </w:r>
        <w:r>
          <w:rPr>
            <w:noProof/>
            <w:webHidden/>
          </w:rPr>
          <w:fldChar w:fldCharType="separate"/>
        </w:r>
        <w:r w:rsidR="00AE512B">
          <w:rPr>
            <w:noProof/>
            <w:webHidden/>
          </w:rPr>
          <w:t>55</w:t>
        </w:r>
        <w:r>
          <w:rPr>
            <w:noProof/>
            <w:webHidden/>
          </w:rPr>
          <w:fldChar w:fldCharType="end"/>
        </w:r>
      </w:hyperlink>
    </w:p>
    <w:p w:rsidR="00AE512B" w:rsidRDefault="00696E7F">
      <w:pPr>
        <w:pStyle w:val="TOC2"/>
        <w:rPr>
          <w:rFonts w:eastAsiaTheme="minorEastAsia" w:cstheme="minorBidi"/>
          <w:noProof/>
          <w:szCs w:val="22"/>
        </w:rPr>
      </w:pPr>
      <w:hyperlink w:anchor="_Toc360201482" w:history="1">
        <w:r w:rsidR="00AE512B" w:rsidRPr="00B82BA5">
          <w:rPr>
            <w:rStyle w:val="Hyperlink"/>
            <w:noProof/>
          </w:rPr>
          <w:t>5.5</w:t>
        </w:r>
        <w:r w:rsidR="00AE512B">
          <w:rPr>
            <w:rFonts w:eastAsiaTheme="minorEastAsia" w:cstheme="minorBidi"/>
            <w:noProof/>
            <w:szCs w:val="22"/>
          </w:rPr>
          <w:tab/>
        </w:r>
        <w:r w:rsidR="00AE512B" w:rsidRPr="00B82BA5">
          <w:rPr>
            <w:rStyle w:val="Hyperlink"/>
            <w:noProof/>
          </w:rPr>
          <w:t>Managing DataMarts</w:t>
        </w:r>
        <w:r w:rsidR="00AE512B">
          <w:rPr>
            <w:noProof/>
            <w:webHidden/>
          </w:rPr>
          <w:tab/>
        </w:r>
        <w:r>
          <w:rPr>
            <w:noProof/>
            <w:webHidden/>
          </w:rPr>
          <w:fldChar w:fldCharType="begin"/>
        </w:r>
        <w:r w:rsidR="00AE512B">
          <w:rPr>
            <w:noProof/>
            <w:webHidden/>
          </w:rPr>
          <w:instrText xml:space="preserve"> PAGEREF _Toc360201482 \h </w:instrText>
        </w:r>
        <w:r>
          <w:rPr>
            <w:noProof/>
            <w:webHidden/>
          </w:rPr>
        </w:r>
        <w:r>
          <w:rPr>
            <w:noProof/>
            <w:webHidden/>
          </w:rPr>
          <w:fldChar w:fldCharType="separate"/>
        </w:r>
        <w:r w:rsidR="00AE512B">
          <w:rPr>
            <w:noProof/>
            <w:webHidden/>
          </w:rPr>
          <w:t>59</w:t>
        </w:r>
        <w:r>
          <w:rPr>
            <w:noProof/>
            <w:webHidden/>
          </w:rPr>
          <w:fldChar w:fldCharType="end"/>
        </w:r>
      </w:hyperlink>
    </w:p>
    <w:p w:rsidR="00AE512B" w:rsidRDefault="00696E7F">
      <w:pPr>
        <w:pStyle w:val="TOC2"/>
        <w:rPr>
          <w:rFonts w:eastAsiaTheme="minorEastAsia" w:cstheme="minorBidi"/>
          <w:noProof/>
          <w:szCs w:val="22"/>
        </w:rPr>
      </w:pPr>
      <w:hyperlink w:anchor="_Toc360201483" w:history="1">
        <w:r w:rsidR="00AE512B" w:rsidRPr="00B82BA5">
          <w:rPr>
            <w:rStyle w:val="Hyperlink"/>
            <w:noProof/>
          </w:rPr>
          <w:t>5.6</w:t>
        </w:r>
        <w:r w:rsidR="00AE512B">
          <w:rPr>
            <w:rFonts w:eastAsiaTheme="minorEastAsia" w:cstheme="minorBidi"/>
            <w:noProof/>
            <w:szCs w:val="22"/>
          </w:rPr>
          <w:tab/>
        </w:r>
        <w:r w:rsidR="00AE512B" w:rsidRPr="00B82BA5">
          <w:rPr>
            <w:rStyle w:val="Hyperlink"/>
            <w:noProof/>
          </w:rPr>
          <w:t>Viewing and Creating DataMarts</w:t>
        </w:r>
        <w:r w:rsidR="00AE512B">
          <w:rPr>
            <w:noProof/>
            <w:webHidden/>
          </w:rPr>
          <w:tab/>
        </w:r>
        <w:r>
          <w:rPr>
            <w:noProof/>
            <w:webHidden/>
          </w:rPr>
          <w:fldChar w:fldCharType="begin"/>
        </w:r>
        <w:r w:rsidR="00AE512B">
          <w:rPr>
            <w:noProof/>
            <w:webHidden/>
          </w:rPr>
          <w:instrText xml:space="preserve"> PAGEREF _Toc360201483 \h </w:instrText>
        </w:r>
        <w:r>
          <w:rPr>
            <w:noProof/>
            <w:webHidden/>
          </w:rPr>
        </w:r>
        <w:r>
          <w:rPr>
            <w:noProof/>
            <w:webHidden/>
          </w:rPr>
          <w:fldChar w:fldCharType="separate"/>
        </w:r>
        <w:r w:rsidR="00AE512B">
          <w:rPr>
            <w:noProof/>
            <w:webHidden/>
          </w:rPr>
          <w:t>59</w:t>
        </w:r>
        <w:r>
          <w:rPr>
            <w:noProof/>
            <w:webHidden/>
          </w:rPr>
          <w:fldChar w:fldCharType="end"/>
        </w:r>
      </w:hyperlink>
    </w:p>
    <w:p w:rsidR="00AE512B" w:rsidRDefault="00696E7F">
      <w:pPr>
        <w:pStyle w:val="TOC2"/>
        <w:rPr>
          <w:rFonts w:eastAsiaTheme="minorEastAsia" w:cstheme="minorBidi"/>
          <w:noProof/>
          <w:szCs w:val="22"/>
        </w:rPr>
      </w:pPr>
      <w:hyperlink w:anchor="_Toc360201484" w:history="1">
        <w:r w:rsidR="00AE512B" w:rsidRPr="00B82BA5">
          <w:rPr>
            <w:rStyle w:val="Hyperlink"/>
            <w:noProof/>
          </w:rPr>
          <w:t>5.7</w:t>
        </w:r>
        <w:r w:rsidR="00AE512B">
          <w:rPr>
            <w:rFonts w:eastAsiaTheme="minorEastAsia" w:cstheme="minorBidi"/>
            <w:noProof/>
            <w:szCs w:val="22"/>
          </w:rPr>
          <w:tab/>
        </w:r>
        <w:r w:rsidR="00AE512B" w:rsidRPr="00B82BA5">
          <w:rPr>
            <w:rStyle w:val="Hyperlink"/>
            <w:noProof/>
          </w:rPr>
          <w:t>Installing Request Models</w:t>
        </w:r>
        <w:r w:rsidR="00AE512B">
          <w:rPr>
            <w:noProof/>
            <w:webHidden/>
          </w:rPr>
          <w:tab/>
        </w:r>
        <w:r>
          <w:rPr>
            <w:noProof/>
            <w:webHidden/>
          </w:rPr>
          <w:fldChar w:fldCharType="begin"/>
        </w:r>
        <w:r w:rsidR="00AE512B">
          <w:rPr>
            <w:noProof/>
            <w:webHidden/>
          </w:rPr>
          <w:instrText xml:space="preserve"> PAGEREF _Toc360201484 \h </w:instrText>
        </w:r>
        <w:r>
          <w:rPr>
            <w:noProof/>
            <w:webHidden/>
          </w:rPr>
        </w:r>
        <w:r>
          <w:rPr>
            <w:noProof/>
            <w:webHidden/>
          </w:rPr>
          <w:fldChar w:fldCharType="separate"/>
        </w:r>
        <w:r w:rsidR="00AE512B">
          <w:rPr>
            <w:noProof/>
            <w:webHidden/>
          </w:rPr>
          <w:t>64</w:t>
        </w:r>
        <w:r>
          <w:rPr>
            <w:noProof/>
            <w:webHidden/>
          </w:rPr>
          <w:fldChar w:fldCharType="end"/>
        </w:r>
      </w:hyperlink>
    </w:p>
    <w:p w:rsidR="00AE512B" w:rsidRDefault="00696E7F">
      <w:pPr>
        <w:pStyle w:val="TOC2"/>
        <w:rPr>
          <w:rFonts w:eastAsiaTheme="minorEastAsia" w:cstheme="minorBidi"/>
          <w:noProof/>
          <w:szCs w:val="22"/>
        </w:rPr>
      </w:pPr>
      <w:hyperlink w:anchor="_Toc360201485" w:history="1">
        <w:r w:rsidR="00AE512B" w:rsidRPr="00B82BA5">
          <w:rPr>
            <w:rStyle w:val="Hyperlink"/>
            <w:noProof/>
          </w:rPr>
          <w:t>5.8</w:t>
        </w:r>
        <w:r w:rsidR="00AE512B">
          <w:rPr>
            <w:rFonts w:eastAsiaTheme="minorEastAsia" w:cstheme="minorBidi"/>
            <w:noProof/>
            <w:szCs w:val="22"/>
          </w:rPr>
          <w:tab/>
        </w:r>
        <w:r w:rsidR="00AE512B" w:rsidRPr="00B82BA5">
          <w:rPr>
            <w:rStyle w:val="Hyperlink"/>
            <w:noProof/>
          </w:rPr>
          <w:t>Granting Access to Route Requests to a DataMart</w:t>
        </w:r>
        <w:r w:rsidR="00AE512B">
          <w:rPr>
            <w:noProof/>
            <w:webHidden/>
          </w:rPr>
          <w:tab/>
        </w:r>
        <w:r>
          <w:rPr>
            <w:noProof/>
            <w:webHidden/>
          </w:rPr>
          <w:fldChar w:fldCharType="begin"/>
        </w:r>
        <w:r w:rsidR="00AE512B">
          <w:rPr>
            <w:noProof/>
            <w:webHidden/>
          </w:rPr>
          <w:instrText xml:space="preserve"> PAGEREF _Toc360201485 \h </w:instrText>
        </w:r>
        <w:r>
          <w:rPr>
            <w:noProof/>
            <w:webHidden/>
          </w:rPr>
        </w:r>
        <w:r>
          <w:rPr>
            <w:noProof/>
            <w:webHidden/>
          </w:rPr>
          <w:fldChar w:fldCharType="separate"/>
        </w:r>
        <w:r w:rsidR="00AE512B">
          <w:rPr>
            <w:noProof/>
            <w:webHidden/>
          </w:rPr>
          <w:t>66</w:t>
        </w:r>
        <w:r>
          <w:rPr>
            <w:noProof/>
            <w:webHidden/>
          </w:rPr>
          <w:fldChar w:fldCharType="end"/>
        </w:r>
      </w:hyperlink>
    </w:p>
    <w:p w:rsidR="00AE512B" w:rsidRDefault="00696E7F">
      <w:pPr>
        <w:pStyle w:val="TOC2"/>
        <w:rPr>
          <w:rFonts w:eastAsiaTheme="minorEastAsia" w:cstheme="minorBidi"/>
          <w:noProof/>
          <w:szCs w:val="22"/>
        </w:rPr>
      </w:pPr>
      <w:hyperlink w:anchor="_Toc360201486" w:history="1">
        <w:r w:rsidR="00AE512B" w:rsidRPr="00B82BA5">
          <w:rPr>
            <w:rStyle w:val="Hyperlink"/>
            <w:noProof/>
          </w:rPr>
          <w:t>5.9</w:t>
        </w:r>
        <w:r w:rsidR="00AE512B">
          <w:rPr>
            <w:rFonts w:eastAsiaTheme="minorEastAsia" w:cstheme="minorBidi"/>
            <w:noProof/>
            <w:szCs w:val="22"/>
          </w:rPr>
          <w:tab/>
        </w:r>
        <w:r w:rsidR="00AE512B" w:rsidRPr="00B82BA5">
          <w:rPr>
            <w:rStyle w:val="Hyperlink"/>
            <w:noProof/>
          </w:rPr>
          <w:t>Administering a DataMart</w:t>
        </w:r>
        <w:r w:rsidR="00AE512B">
          <w:rPr>
            <w:noProof/>
            <w:webHidden/>
          </w:rPr>
          <w:tab/>
        </w:r>
        <w:r>
          <w:rPr>
            <w:noProof/>
            <w:webHidden/>
          </w:rPr>
          <w:fldChar w:fldCharType="begin"/>
        </w:r>
        <w:r w:rsidR="00AE512B">
          <w:rPr>
            <w:noProof/>
            <w:webHidden/>
          </w:rPr>
          <w:instrText xml:space="preserve"> PAGEREF _Toc360201486 \h </w:instrText>
        </w:r>
        <w:r>
          <w:rPr>
            <w:noProof/>
            <w:webHidden/>
          </w:rPr>
        </w:r>
        <w:r>
          <w:rPr>
            <w:noProof/>
            <w:webHidden/>
          </w:rPr>
          <w:fldChar w:fldCharType="separate"/>
        </w:r>
        <w:r w:rsidR="00AE512B">
          <w:rPr>
            <w:noProof/>
            <w:webHidden/>
          </w:rPr>
          <w:t>68</w:t>
        </w:r>
        <w:r>
          <w:rPr>
            <w:noProof/>
            <w:webHidden/>
          </w:rPr>
          <w:fldChar w:fldCharType="end"/>
        </w:r>
      </w:hyperlink>
    </w:p>
    <w:p w:rsidR="00AE512B" w:rsidRDefault="00696E7F">
      <w:pPr>
        <w:pStyle w:val="TOC2"/>
        <w:rPr>
          <w:rFonts w:eastAsiaTheme="minorEastAsia" w:cstheme="minorBidi"/>
          <w:noProof/>
          <w:szCs w:val="22"/>
        </w:rPr>
      </w:pPr>
      <w:hyperlink w:anchor="_Toc360201487" w:history="1">
        <w:r w:rsidR="00AE512B" w:rsidRPr="00B82BA5">
          <w:rPr>
            <w:rStyle w:val="Hyperlink"/>
            <w:noProof/>
          </w:rPr>
          <w:t>5.10</w:t>
        </w:r>
        <w:r w:rsidR="00AE512B">
          <w:rPr>
            <w:rFonts w:eastAsiaTheme="minorEastAsia" w:cstheme="minorBidi"/>
            <w:noProof/>
            <w:szCs w:val="22"/>
          </w:rPr>
          <w:tab/>
        </w:r>
        <w:r w:rsidR="00AE512B" w:rsidRPr="00B82BA5">
          <w:rPr>
            <w:rStyle w:val="Hyperlink"/>
            <w:noProof/>
          </w:rPr>
          <w:t>Managing Users</w:t>
        </w:r>
        <w:r w:rsidR="00AE512B">
          <w:rPr>
            <w:noProof/>
            <w:webHidden/>
          </w:rPr>
          <w:tab/>
        </w:r>
        <w:r>
          <w:rPr>
            <w:noProof/>
            <w:webHidden/>
          </w:rPr>
          <w:fldChar w:fldCharType="begin"/>
        </w:r>
        <w:r w:rsidR="00AE512B">
          <w:rPr>
            <w:noProof/>
            <w:webHidden/>
          </w:rPr>
          <w:instrText xml:space="preserve"> PAGEREF _Toc360201487 \h </w:instrText>
        </w:r>
        <w:r>
          <w:rPr>
            <w:noProof/>
            <w:webHidden/>
          </w:rPr>
        </w:r>
        <w:r>
          <w:rPr>
            <w:noProof/>
            <w:webHidden/>
          </w:rPr>
          <w:fldChar w:fldCharType="separate"/>
        </w:r>
        <w:r w:rsidR="00AE512B">
          <w:rPr>
            <w:noProof/>
            <w:webHidden/>
          </w:rPr>
          <w:t>70</w:t>
        </w:r>
        <w:r>
          <w:rPr>
            <w:noProof/>
            <w:webHidden/>
          </w:rPr>
          <w:fldChar w:fldCharType="end"/>
        </w:r>
      </w:hyperlink>
    </w:p>
    <w:p w:rsidR="00AE512B" w:rsidRDefault="00696E7F">
      <w:pPr>
        <w:pStyle w:val="TOC2"/>
        <w:rPr>
          <w:rFonts w:eastAsiaTheme="minorEastAsia" w:cstheme="minorBidi"/>
          <w:noProof/>
          <w:szCs w:val="22"/>
        </w:rPr>
      </w:pPr>
      <w:hyperlink w:anchor="_Toc360201488" w:history="1">
        <w:r w:rsidR="00AE512B" w:rsidRPr="00B82BA5">
          <w:rPr>
            <w:rStyle w:val="Hyperlink"/>
            <w:noProof/>
          </w:rPr>
          <w:t>5.11</w:t>
        </w:r>
        <w:r w:rsidR="00AE512B">
          <w:rPr>
            <w:rFonts w:eastAsiaTheme="minorEastAsia" w:cstheme="minorBidi"/>
            <w:noProof/>
            <w:szCs w:val="22"/>
          </w:rPr>
          <w:tab/>
        </w:r>
        <w:r w:rsidR="00AE512B" w:rsidRPr="00B82BA5">
          <w:rPr>
            <w:rStyle w:val="Hyperlink"/>
            <w:noProof/>
          </w:rPr>
          <w:t>Create a User Account</w:t>
        </w:r>
        <w:r w:rsidR="00AE512B">
          <w:rPr>
            <w:noProof/>
            <w:webHidden/>
          </w:rPr>
          <w:tab/>
        </w:r>
        <w:r>
          <w:rPr>
            <w:noProof/>
            <w:webHidden/>
          </w:rPr>
          <w:fldChar w:fldCharType="begin"/>
        </w:r>
        <w:r w:rsidR="00AE512B">
          <w:rPr>
            <w:noProof/>
            <w:webHidden/>
          </w:rPr>
          <w:instrText xml:space="preserve"> PAGEREF _Toc360201488 \h </w:instrText>
        </w:r>
        <w:r>
          <w:rPr>
            <w:noProof/>
            <w:webHidden/>
          </w:rPr>
        </w:r>
        <w:r>
          <w:rPr>
            <w:noProof/>
            <w:webHidden/>
          </w:rPr>
          <w:fldChar w:fldCharType="separate"/>
        </w:r>
        <w:r w:rsidR="00AE512B">
          <w:rPr>
            <w:noProof/>
            <w:webHidden/>
          </w:rPr>
          <w:t>70</w:t>
        </w:r>
        <w:r>
          <w:rPr>
            <w:noProof/>
            <w:webHidden/>
          </w:rPr>
          <w:fldChar w:fldCharType="end"/>
        </w:r>
      </w:hyperlink>
    </w:p>
    <w:p w:rsidR="00AE512B" w:rsidRDefault="00696E7F">
      <w:pPr>
        <w:pStyle w:val="TOC2"/>
        <w:rPr>
          <w:rFonts w:eastAsiaTheme="minorEastAsia" w:cstheme="minorBidi"/>
          <w:noProof/>
          <w:szCs w:val="22"/>
        </w:rPr>
      </w:pPr>
      <w:hyperlink w:anchor="_Toc360201489" w:history="1">
        <w:r w:rsidR="00AE512B" w:rsidRPr="00B82BA5">
          <w:rPr>
            <w:rStyle w:val="Hyperlink"/>
            <w:noProof/>
          </w:rPr>
          <w:t>5.12</w:t>
        </w:r>
        <w:r w:rsidR="00AE512B">
          <w:rPr>
            <w:rFonts w:eastAsiaTheme="minorEastAsia" w:cstheme="minorBidi"/>
            <w:noProof/>
            <w:szCs w:val="22"/>
          </w:rPr>
          <w:tab/>
        </w:r>
        <w:r w:rsidR="00AE512B" w:rsidRPr="00B82BA5">
          <w:rPr>
            <w:rStyle w:val="Hyperlink"/>
            <w:noProof/>
          </w:rPr>
          <w:t>User Contact Information</w:t>
        </w:r>
        <w:r w:rsidR="00AE512B">
          <w:rPr>
            <w:noProof/>
            <w:webHidden/>
          </w:rPr>
          <w:tab/>
        </w:r>
        <w:r>
          <w:rPr>
            <w:noProof/>
            <w:webHidden/>
          </w:rPr>
          <w:fldChar w:fldCharType="begin"/>
        </w:r>
        <w:r w:rsidR="00AE512B">
          <w:rPr>
            <w:noProof/>
            <w:webHidden/>
          </w:rPr>
          <w:instrText xml:space="preserve"> PAGEREF _Toc360201489 \h </w:instrText>
        </w:r>
        <w:r>
          <w:rPr>
            <w:noProof/>
            <w:webHidden/>
          </w:rPr>
        </w:r>
        <w:r>
          <w:rPr>
            <w:noProof/>
            <w:webHidden/>
          </w:rPr>
          <w:fldChar w:fldCharType="separate"/>
        </w:r>
        <w:r w:rsidR="00AE512B">
          <w:rPr>
            <w:noProof/>
            <w:webHidden/>
          </w:rPr>
          <w:t>72</w:t>
        </w:r>
        <w:r>
          <w:rPr>
            <w:noProof/>
            <w:webHidden/>
          </w:rPr>
          <w:fldChar w:fldCharType="end"/>
        </w:r>
      </w:hyperlink>
    </w:p>
    <w:p w:rsidR="00AE512B" w:rsidRDefault="00696E7F">
      <w:pPr>
        <w:pStyle w:val="TOC2"/>
        <w:rPr>
          <w:rFonts w:eastAsiaTheme="minorEastAsia" w:cstheme="minorBidi"/>
          <w:noProof/>
          <w:szCs w:val="22"/>
        </w:rPr>
      </w:pPr>
      <w:hyperlink w:anchor="_Toc360201490" w:history="1">
        <w:r w:rsidR="00AE512B" w:rsidRPr="00B82BA5">
          <w:rPr>
            <w:rStyle w:val="Hyperlink"/>
            <w:noProof/>
          </w:rPr>
          <w:t>5.13</w:t>
        </w:r>
        <w:r w:rsidR="00AE512B">
          <w:rPr>
            <w:rFonts w:eastAsiaTheme="minorEastAsia" w:cstheme="minorBidi"/>
            <w:noProof/>
            <w:szCs w:val="22"/>
          </w:rPr>
          <w:tab/>
        </w:r>
        <w:r w:rsidR="00AE512B" w:rsidRPr="00B82BA5">
          <w:rPr>
            <w:rStyle w:val="Hyperlink"/>
            <w:noProof/>
          </w:rPr>
          <w:t>User Credentials</w:t>
        </w:r>
        <w:r w:rsidR="00AE512B">
          <w:rPr>
            <w:noProof/>
            <w:webHidden/>
          </w:rPr>
          <w:tab/>
        </w:r>
        <w:r>
          <w:rPr>
            <w:noProof/>
            <w:webHidden/>
          </w:rPr>
          <w:fldChar w:fldCharType="begin"/>
        </w:r>
        <w:r w:rsidR="00AE512B">
          <w:rPr>
            <w:noProof/>
            <w:webHidden/>
          </w:rPr>
          <w:instrText xml:space="preserve"> PAGEREF _Toc360201490 \h </w:instrText>
        </w:r>
        <w:r>
          <w:rPr>
            <w:noProof/>
            <w:webHidden/>
          </w:rPr>
        </w:r>
        <w:r>
          <w:rPr>
            <w:noProof/>
            <w:webHidden/>
          </w:rPr>
          <w:fldChar w:fldCharType="separate"/>
        </w:r>
        <w:r w:rsidR="00AE512B">
          <w:rPr>
            <w:noProof/>
            <w:webHidden/>
          </w:rPr>
          <w:t>73</w:t>
        </w:r>
        <w:r>
          <w:rPr>
            <w:noProof/>
            <w:webHidden/>
          </w:rPr>
          <w:fldChar w:fldCharType="end"/>
        </w:r>
      </w:hyperlink>
    </w:p>
    <w:p w:rsidR="00AE512B" w:rsidRDefault="00696E7F">
      <w:pPr>
        <w:pStyle w:val="TOC2"/>
        <w:rPr>
          <w:rFonts w:eastAsiaTheme="minorEastAsia" w:cstheme="minorBidi"/>
          <w:noProof/>
          <w:szCs w:val="22"/>
        </w:rPr>
      </w:pPr>
      <w:hyperlink w:anchor="_Toc360201491" w:history="1">
        <w:r w:rsidR="00AE512B" w:rsidRPr="00B82BA5">
          <w:rPr>
            <w:rStyle w:val="Hyperlink"/>
            <w:noProof/>
          </w:rPr>
          <w:t>5.14</w:t>
        </w:r>
        <w:r w:rsidR="00AE512B">
          <w:rPr>
            <w:rFonts w:eastAsiaTheme="minorEastAsia" w:cstheme="minorBidi"/>
            <w:noProof/>
            <w:szCs w:val="22"/>
          </w:rPr>
          <w:tab/>
        </w:r>
        <w:r w:rsidR="00AE512B" w:rsidRPr="00B82BA5">
          <w:rPr>
            <w:rStyle w:val="Hyperlink"/>
            <w:noProof/>
          </w:rPr>
          <w:t>User Security Group Membership</w:t>
        </w:r>
        <w:r w:rsidR="00AE512B">
          <w:rPr>
            <w:noProof/>
            <w:webHidden/>
          </w:rPr>
          <w:tab/>
        </w:r>
        <w:r>
          <w:rPr>
            <w:noProof/>
            <w:webHidden/>
          </w:rPr>
          <w:fldChar w:fldCharType="begin"/>
        </w:r>
        <w:r w:rsidR="00AE512B">
          <w:rPr>
            <w:noProof/>
            <w:webHidden/>
          </w:rPr>
          <w:instrText xml:space="preserve"> PAGEREF _Toc360201491 \h </w:instrText>
        </w:r>
        <w:r>
          <w:rPr>
            <w:noProof/>
            <w:webHidden/>
          </w:rPr>
        </w:r>
        <w:r>
          <w:rPr>
            <w:noProof/>
            <w:webHidden/>
          </w:rPr>
          <w:fldChar w:fldCharType="separate"/>
        </w:r>
        <w:r w:rsidR="00AE512B">
          <w:rPr>
            <w:noProof/>
            <w:webHidden/>
          </w:rPr>
          <w:t>74</w:t>
        </w:r>
        <w:r>
          <w:rPr>
            <w:noProof/>
            <w:webHidden/>
          </w:rPr>
          <w:fldChar w:fldCharType="end"/>
        </w:r>
      </w:hyperlink>
    </w:p>
    <w:p w:rsidR="00AE512B" w:rsidRDefault="00696E7F">
      <w:pPr>
        <w:pStyle w:val="TOC2"/>
        <w:rPr>
          <w:rFonts w:eastAsiaTheme="minorEastAsia" w:cstheme="minorBidi"/>
          <w:noProof/>
          <w:szCs w:val="22"/>
        </w:rPr>
      </w:pPr>
      <w:hyperlink w:anchor="_Toc360201492" w:history="1">
        <w:r w:rsidR="00AE512B" w:rsidRPr="00B82BA5">
          <w:rPr>
            <w:rStyle w:val="Hyperlink"/>
            <w:noProof/>
          </w:rPr>
          <w:t>5.15</w:t>
        </w:r>
        <w:r w:rsidR="00AE512B">
          <w:rPr>
            <w:rFonts w:eastAsiaTheme="minorEastAsia" w:cstheme="minorBidi"/>
            <w:noProof/>
            <w:szCs w:val="22"/>
          </w:rPr>
          <w:tab/>
        </w:r>
        <w:r w:rsidR="00AE512B" w:rsidRPr="00B82BA5">
          <w:rPr>
            <w:rStyle w:val="Hyperlink"/>
            <w:noProof/>
          </w:rPr>
          <w:t>Notification Options</w:t>
        </w:r>
        <w:r w:rsidR="00AE512B">
          <w:rPr>
            <w:noProof/>
            <w:webHidden/>
          </w:rPr>
          <w:tab/>
        </w:r>
        <w:r>
          <w:rPr>
            <w:noProof/>
            <w:webHidden/>
          </w:rPr>
          <w:fldChar w:fldCharType="begin"/>
        </w:r>
        <w:r w:rsidR="00AE512B">
          <w:rPr>
            <w:noProof/>
            <w:webHidden/>
          </w:rPr>
          <w:instrText xml:space="preserve"> PAGEREF _Toc360201492 \h </w:instrText>
        </w:r>
        <w:r>
          <w:rPr>
            <w:noProof/>
            <w:webHidden/>
          </w:rPr>
        </w:r>
        <w:r>
          <w:rPr>
            <w:noProof/>
            <w:webHidden/>
          </w:rPr>
          <w:fldChar w:fldCharType="separate"/>
        </w:r>
        <w:r w:rsidR="00AE512B">
          <w:rPr>
            <w:noProof/>
            <w:webHidden/>
          </w:rPr>
          <w:t>75</w:t>
        </w:r>
        <w:r>
          <w:rPr>
            <w:noProof/>
            <w:webHidden/>
          </w:rPr>
          <w:fldChar w:fldCharType="end"/>
        </w:r>
      </w:hyperlink>
    </w:p>
    <w:p w:rsidR="00AE512B" w:rsidRDefault="00696E7F">
      <w:pPr>
        <w:pStyle w:val="TOC2"/>
        <w:rPr>
          <w:rFonts w:eastAsiaTheme="minorEastAsia" w:cstheme="minorBidi"/>
          <w:noProof/>
          <w:szCs w:val="22"/>
        </w:rPr>
      </w:pPr>
      <w:hyperlink w:anchor="_Toc360201493" w:history="1">
        <w:r w:rsidR="00AE512B" w:rsidRPr="00B82BA5">
          <w:rPr>
            <w:rStyle w:val="Hyperlink"/>
            <w:noProof/>
          </w:rPr>
          <w:t>5.16</w:t>
        </w:r>
        <w:r w:rsidR="00AE512B">
          <w:rPr>
            <w:rFonts w:eastAsiaTheme="minorEastAsia" w:cstheme="minorBidi"/>
            <w:noProof/>
            <w:szCs w:val="22"/>
          </w:rPr>
          <w:tab/>
        </w:r>
        <w:r w:rsidR="00AE512B" w:rsidRPr="00B82BA5">
          <w:rPr>
            <w:rStyle w:val="Hyperlink"/>
            <w:noProof/>
          </w:rPr>
          <w:t>Notification Event Reference</w:t>
        </w:r>
        <w:r w:rsidR="00AE512B">
          <w:rPr>
            <w:noProof/>
            <w:webHidden/>
          </w:rPr>
          <w:tab/>
        </w:r>
        <w:r>
          <w:rPr>
            <w:noProof/>
            <w:webHidden/>
          </w:rPr>
          <w:fldChar w:fldCharType="begin"/>
        </w:r>
        <w:r w:rsidR="00AE512B">
          <w:rPr>
            <w:noProof/>
            <w:webHidden/>
          </w:rPr>
          <w:instrText xml:space="preserve"> PAGEREF _Toc360201493 \h </w:instrText>
        </w:r>
        <w:r>
          <w:rPr>
            <w:noProof/>
            <w:webHidden/>
          </w:rPr>
        </w:r>
        <w:r>
          <w:rPr>
            <w:noProof/>
            <w:webHidden/>
          </w:rPr>
          <w:fldChar w:fldCharType="separate"/>
        </w:r>
        <w:r w:rsidR="00AE512B">
          <w:rPr>
            <w:noProof/>
            <w:webHidden/>
          </w:rPr>
          <w:t>76</w:t>
        </w:r>
        <w:r>
          <w:rPr>
            <w:noProof/>
            <w:webHidden/>
          </w:rPr>
          <w:fldChar w:fldCharType="end"/>
        </w:r>
      </w:hyperlink>
    </w:p>
    <w:p w:rsidR="00AE512B" w:rsidRDefault="00696E7F">
      <w:pPr>
        <w:pStyle w:val="TOC2"/>
        <w:rPr>
          <w:rFonts w:eastAsiaTheme="minorEastAsia" w:cstheme="minorBidi"/>
          <w:noProof/>
          <w:szCs w:val="22"/>
        </w:rPr>
      </w:pPr>
      <w:hyperlink w:anchor="_Toc360201494" w:history="1">
        <w:r w:rsidR="00AE512B" w:rsidRPr="00B82BA5">
          <w:rPr>
            <w:rStyle w:val="Hyperlink"/>
            <w:noProof/>
          </w:rPr>
          <w:t>5.17</w:t>
        </w:r>
        <w:r w:rsidR="00AE512B">
          <w:rPr>
            <w:rFonts w:eastAsiaTheme="minorEastAsia" w:cstheme="minorBidi"/>
            <w:noProof/>
            <w:szCs w:val="22"/>
          </w:rPr>
          <w:tab/>
        </w:r>
        <w:r w:rsidR="00AE512B" w:rsidRPr="00B82BA5">
          <w:rPr>
            <w:rStyle w:val="Hyperlink"/>
            <w:noProof/>
          </w:rPr>
          <w:t>Using X.509 Certificates</w:t>
        </w:r>
        <w:r w:rsidR="00AE512B">
          <w:rPr>
            <w:noProof/>
            <w:webHidden/>
          </w:rPr>
          <w:tab/>
        </w:r>
        <w:r>
          <w:rPr>
            <w:noProof/>
            <w:webHidden/>
          </w:rPr>
          <w:fldChar w:fldCharType="begin"/>
        </w:r>
        <w:r w:rsidR="00AE512B">
          <w:rPr>
            <w:noProof/>
            <w:webHidden/>
          </w:rPr>
          <w:instrText xml:space="preserve"> PAGEREF _Toc360201494 \h </w:instrText>
        </w:r>
        <w:r>
          <w:rPr>
            <w:noProof/>
            <w:webHidden/>
          </w:rPr>
        </w:r>
        <w:r>
          <w:rPr>
            <w:noProof/>
            <w:webHidden/>
          </w:rPr>
          <w:fldChar w:fldCharType="separate"/>
        </w:r>
        <w:r w:rsidR="00AE512B">
          <w:rPr>
            <w:noProof/>
            <w:webHidden/>
          </w:rPr>
          <w:t>77</w:t>
        </w:r>
        <w:r>
          <w:rPr>
            <w:noProof/>
            <w:webHidden/>
          </w:rPr>
          <w:fldChar w:fldCharType="end"/>
        </w:r>
      </w:hyperlink>
    </w:p>
    <w:p w:rsidR="00AE512B" w:rsidRDefault="00696E7F">
      <w:pPr>
        <w:pStyle w:val="TOC2"/>
        <w:rPr>
          <w:rFonts w:eastAsiaTheme="minorEastAsia" w:cstheme="minorBidi"/>
          <w:noProof/>
          <w:szCs w:val="22"/>
        </w:rPr>
      </w:pPr>
      <w:hyperlink w:anchor="_Toc360201495" w:history="1">
        <w:r w:rsidR="00AE512B" w:rsidRPr="00B82BA5">
          <w:rPr>
            <w:rStyle w:val="Hyperlink"/>
            <w:noProof/>
          </w:rPr>
          <w:t>5.18</w:t>
        </w:r>
        <w:r w:rsidR="00AE512B">
          <w:rPr>
            <w:rFonts w:eastAsiaTheme="minorEastAsia" w:cstheme="minorBidi"/>
            <w:noProof/>
            <w:szCs w:val="22"/>
          </w:rPr>
          <w:tab/>
        </w:r>
        <w:r w:rsidR="00AE512B" w:rsidRPr="00B82BA5">
          <w:rPr>
            <w:rStyle w:val="Hyperlink"/>
            <w:noProof/>
          </w:rPr>
          <w:t>Managing Groups</w:t>
        </w:r>
        <w:r w:rsidR="00AE512B">
          <w:rPr>
            <w:noProof/>
            <w:webHidden/>
          </w:rPr>
          <w:tab/>
        </w:r>
        <w:r>
          <w:rPr>
            <w:noProof/>
            <w:webHidden/>
          </w:rPr>
          <w:fldChar w:fldCharType="begin"/>
        </w:r>
        <w:r w:rsidR="00AE512B">
          <w:rPr>
            <w:noProof/>
            <w:webHidden/>
          </w:rPr>
          <w:instrText xml:space="preserve"> PAGEREF _Toc360201495 \h </w:instrText>
        </w:r>
        <w:r>
          <w:rPr>
            <w:noProof/>
            <w:webHidden/>
          </w:rPr>
        </w:r>
        <w:r>
          <w:rPr>
            <w:noProof/>
            <w:webHidden/>
          </w:rPr>
          <w:fldChar w:fldCharType="separate"/>
        </w:r>
        <w:r w:rsidR="00AE512B">
          <w:rPr>
            <w:noProof/>
            <w:webHidden/>
          </w:rPr>
          <w:t>79</w:t>
        </w:r>
        <w:r>
          <w:rPr>
            <w:noProof/>
            <w:webHidden/>
          </w:rPr>
          <w:fldChar w:fldCharType="end"/>
        </w:r>
      </w:hyperlink>
    </w:p>
    <w:p w:rsidR="00AE512B" w:rsidRDefault="00696E7F">
      <w:pPr>
        <w:pStyle w:val="TOC2"/>
        <w:rPr>
          <w:rFonts w:eastAsiaTheme="minorEastAsia" w:cstheme="minorBidi"/>
          <w:noProof/>
          <w:szCs w:val="22"/>
        </w:rPr>
      </w:pPr>
      <w:hyperlink w:anchor="_Toc360201496" w:history="1">
        <w:r w:rsidR="00AE512B" w:rsidRPr="00B82BA5">
          <w:rPr>
            <w:rStyle w:val="Hyperlink"/>
            <w:noProof/>
          </w:rPr>
          <w:t>5.19</w:t>
        </w:r>
        <w:r w:rsidR="00AE512B">
          <w:rPr>
            <w:rFonts w:eastAsiaTheme="minorEastAsia" w:cstheme="minorBidi"/>
            <w:noProof/>
            <w:szCs w:val="22"/>
          </w:rPr>
          <w:tab/>
        </w:r>
        <w:r w:rsidR="00AE512B" w:rsidRPr="00B82BA5">
          <w:rPr>
            <w:rStyle w:val="Hyperlink"/>
            <w:noProof/>
          </w:rPr>
          <w:t>Viewing and Creating Groups</w:t>
        </w:r>
        <w:r w:rsidR="00AE512B">
          <w:rPr>
            <w:noProof/>
            <w:webHidden/>
          </w:rPr>
          <w:tab/>
        </w:r>
        <w:r>
          <w:rPr>
            <w:noProof/>
            <w:webHidden/>
          </w:rPr>
          <w:fldChar w:fldCharType="begin"/>
        </w:r>
        <w:r w:rsidR="00AE512B">
          <w:rPr>
            <w:noProof/>
            <w:webHidden/>
          </w:rPr>
          <w:instrText xml:space="preserve"> PAGEREF _Toc360201496 \h </w:instrText>
        </w:r>
        <w:r>
          <w:rPr>
            <w:noProof/>
            <w:webHidden/>
          </w:rPr>
        </w:r>
        <w:r>
          <w:rPr>
            <w:noProof/>
            <w:webHidden/>
          </w:rPr>
          <w:fldChar w:fldCharType="separate"/>
        </w:r>
        <w:r w:rsidR="00AE512B">
          <w:rPr>
            <w:noProof/>
            <w:webHidden/>
          </w:rPr>
          <w:t>79</w:t>
        </w:r>
        <w:r>
          <w:rPr>
            <w:noProof/>
            <w:webHidden/>
          </w:rPr>
          <w:fldChar w:fldCharType="end"/>
        </w:r>
      </w:hyperlink>
    </w:p>
    <w:p w:rsidR="00AE512B" w:rsidRDefault="00696E7F">
      <w:pPr>
        <w:pStyle w:val="TOC2"/>
        <w:rPr>
          <w:rFonts w:eastAsiaTheme="minorEastAsia" w:cstheme="minorBidi"/>
          <w:noProof/>
          <w:szCs w:val="22"/>
        </w:rPr>
      </w:pPr>
      <w:hyperlink w:anchor="_Toc360201497" w:history="1">
        <w:r w:rsidR="00AE512B" w:rsidRPr="00B82BA5">
          <w:rPr>
            <w:rStyle w:val="Hyperlink"/>
            <w:noProof/>
          </w:rPr>
          <w:t>5.20</w:t>
        </w:r>
        <w:r w:rsidR="00AE512B">
          <w:rPr>
            <w:rFonts w:eastAsiaTheme="minorEastAsia" w:cstheme="minorBidi"/>
            <w:noProof/>
            <w:szCs w:val="22"/>
          </w:rPr>
          <w:tab/>
        </w:r>
        <w:r w:rsidR="00AE512B" w:rsidRPr="00B82BA5">
          <w:rPr>
            <w:rStyle w:val="Hyperlink"/>
            <w:noProof/>
          </w:rPr>
          <w:t>Managing Projects</w:t>
        </w:r>
        <w:r w:rsidR="00AE512B">
          <w:rPr>
            <w:noProof/>
            <w:webHidden/>
          </w:rPr>
          <w:tab/>
        </w:r>
        <w:r>
          <w:rPr>
            <w:noProof/>
            <w:webHidden/>
          </w:rPr>
          <w:fldChar w:fldCharType="begin"/>
        </w:r>
        <w:r w:rsidR="00AE512B">
          <w:rPr>
            <w:noProof/>
            <w:webHidden/>
          </w:rPr>
          <w:instrText xml:space="preserve"> PAGEREF _Toc360201497 \h </w:instrText>
        </w:r>
        <w:r>
          <w:rPr>
            <w:noProof/>
            <w:webHidden/>
          </w:rPr>
        </w:r>
        <w:r>
          <w:rPr>
            <w:noProof/>
            <w:webHidden/>
          </w:rPr>
          <w:fldChar w:fldCharType="separate"/>
        </w:r>
        <w:r w:rsidR="00AE512B">
          <w:rPr>
            <w:noProof/>
            <w:webHidden/>
          </w:rPr>
          <w:t>81</w:t>
        </w:r>
        <w:r>
          <w:rPr>
            <w:noProof/>
            <w:webHidden/>
          </w:rPr>
          <w:fldChar w:fldCharType="end"/>
        </w:r>
      </w:hyperlink>
    </w:p>
    <w:p w:rsidR="00AE512B" w:rsidRDefault="00696E7F">
      <w:pPr>
        <w:pStyle w:val="TOC3"/>
        <w:tabs>
          <w:tab w:val="left" w:pos="1320"/>
          <w:tab w:val="right" w:leader="dot" w:pos="8630"/>
        </w:tabs>
        <w:rPr>
          <w:noProof/>
        </w:rPr>
      </w:pPr>
      <w:hyperlink w:anchor="_Toc360201498" w:history="1">
        <w:r w:rsidR="00AE512B" w:rsidRPr="00B82BA5">
          <w:rPr>
            <w:rStyle w:val="Hyperlink"/>
            <w:noProof/>
            <w:lang w:eastAsia="ar-SA"/>
          </w:rPr>
          <w:t>5.20.1</w:t>
        </w:r>
        <w:r w:rsidR="00AE512B">
          <w:rPr>
            <w:noProof/>
          </w:rPr>
          <w:tab/>
        </w:r>
        <w:r w:rsidR="00AE512B" w:rsidRPr="00B82BA5">
          <w:rPr>
            <w:rStyle w:val="Hyperlink"/>
            <w:noProof/>
            <w:lang w:eastAsia="ar-SA"/>
          </w:rPr>
          <w:t>Creating a Project</w:t>
        </w:r>
        <w:r w:rsidR="00AE512B">
          <w:rPr>
            <w:noProof/>
            <w:webHidden/>
          </w:rPr>
          <w:tab/>
        </w:r>
        <w:r>
          <w:rPr>
            <w:noProof/>
            <w:webHidden/>
          </w:rPr>
          <w:fldChar w:fldCharType="begin"/>
        </w:r>
        <w:r w:rsidR="00AE512B">
          <w:rPr>
            <w:noProof/>
            <w:webHidden/>
          </w:rPr>
          <w:instrText xml:space="preserve"> PAGEREF _Toc360201498 \h </w:instrText>
        </w:r>
        <w:r>
          <w:rPr>
            <w:noProof/>
            <w:webHidden/>
          </w:rPr>
        </w:r>
        <w:r>
          <w:rPr>
            <w:noProof/>
            <w:webHidden/>
          </w:rPr>
          <w:fldChar w:fldCharType="separate"/>
        </w:r>
        <w:r w:rsidR="00AE512B">
          <w:rPr>
            <w:noProof/>
            <w:webHidden/>
          </w:rPr>
          <w:t>82</w:t>
        </w:r>
        <w:r>
          <w:rPr>
            <w:noProof/>
            <w:webHidden/>
          </w:rPr>
          <w:fldChar w:fldCharType="end"/>
        </w:r>
      </w:hyperlink>
    </w:p>
    <w:p w:rsidR="00AE512B" w:rsidRDefault="00696E7F">
      <w:pPr>
        <w:pStyle w:val="TOC3"/>
        <w:tabs>
          <w:tab w:val="left" w:pos="1320"/>
          <w:tab w:val="right" w:leader="dot" w:pos="8630"/>
        </w:tabs>
        <w:rPr>
          <w:noProof/>
        </w:rPr>
      </w:pPr>
      <w:hyperlink w:anchor="_Toc360201499" w:history="1">
        <w:r w:rsidR="00AE512B" w:rsidRPr="00B82BA5">
          <w:rPr>
            <w:rStyle w:val="Hyperlink"/>
            <w:noProof/>
            <w:lang w:eastAsia="ar-SA"/>
          </w:rPr>
          <w:t>5.20.2</w:t>
        </w:r>
        <w:r w:rsidR="00AE512B">
          <w:rPr>
            <w:noProof/>
          </w:rPr>
          <w:tab/>
        </w:r>
        <w:r w:rsidR="00AE512B" w:rsidRPr="00B82BA5">
          <w:rPr>
            <w:rStyle w:val="Hyperlink"/>
            <w:noProof/>
            <w:lang w:eastAsia="ar-SA"/>
          </w:rPr>
          <w:t>Configuring Access Control</w:t>
        </w:r>
        <w:r w:rsidR="00AE512B">
          <w:rPr>
            <w:noProof/>
            <w:webHidden/>
          </w:rPr>
          <w:tab/>
        </w:r>
        <w:r>
          <w:rPr>
            <w:noProof/>
            <w:webHidden/>
          </w:rPr>
          <w:fldChar w:fldCharType="begin"/>
        </w:r>
        <w:r w:rsidR="00AE512B">
          <w:rPr>
            <w:noProof/>
            <w:webHidden/>
          </w:rPr>
          <w:instrText xml:space="preserve"> PAGEREF _Toc360201499 \h </w:instrText>
        </w:r>
        <w:r>
          <w:rPr>
            <w:noProof/>
            <w:webHidden/>
          </w:rPr>
        </w:r>
        <w:r>
          <w:rPr>
            <w:noProof/>
            <w:webHidden/>
          </w:rPr>
          <w:fldChar w:fldCharType="separate"/>
        </w:r>
        <w:r w:rsidR="00AE512B">
          <w:rPr>
            <w:noProof/>
            <w:webHidden/>
          </w:rPr>
          <w:t>82</w:t>
        </w:r>
        <w:r>
          <w:rPr>
            <w:noProof/>
            <w:webHidden/>
          </w:rPr>
          <w:fldChar w:fldCharType="end"/>
        </w:r>
      </w:hyperlink>
    </w:p>
    <w:p w:rsidR="00AE512B" w:rsidRDefault="00696E7F">
      <w:pPr>
        <w:pStyle w:val="TOC3"/>
        <w:tabs>
          <w:tab w:val="left" w:pos="1320"/>
          <w:tab w:val="right" w:leader="dot" w:pos="8630"/>
        </w:tabs>
        <w:rPr>
          <w:noProof/>
        </w:rPr>
      </w:pPr>
      <w:hyperlink w:anchor="_Toc360201500" w:history="1">
        <w:r w:rsidR="00AE512B" w:rsidRPr="00B82BA5">
          <w:rPr>
            <w:rStyle w:val="Hyperlink"/>
            <w:noProof/>
            <w:lang w:eastAsia="ar-SA"/>
          </w:rPr>
          <w:t>5.20.3</w:t>
        </w:r>
        <w:r w:rsidR="00AE512B">
          <w:rPr>
            <w:noProof/>
          </w:rPr>
          <w:tab/>
        </w:r>
        <w:r w:rsidR="00AE512B" w:rsidRPr="00B82BA5">
          <w:rPr>
            <w:rStyle w:val="Hyperlink"/>
            <w:noProof/>
            <w:lang w:eastAsia="ar-SA"/>
          </w:rPr>
          <w:t>Adding Users to Projects</w:t>
        </w:r>
        <w:r w:rsidR="00AE512B">
          <w:rPr>
            <w:noProof/>
            <w:webHidden/>
          </w:rPr>
          <w:tab/>
        </w:r>
        <w:r>
          <w:rPr>
            <w:noProof/>
            <w:webHidden/>
          </w:rPr>
          <w:fldChar w:fldCharType="begin"/>
        </w:r>
        <w:r w:rsidR="00AE512B">
          <w:rPr>
            <w:noProof/>
            <w:webHidden/>
          </w:rPr>
          <w:instrText xml:space="preserve"> PAGEREF _Toc360201500 \h </w:instrText>
        </w:r>
        <w:r>
          <w:rPr>
            <w:noProof/>
            <w:webHidden/>
          </w:rPr>
        </w:r>
        <w:r>
          <w:rPr>
            <w:noProof/>
            <w:webHidden/>
          </w:rPr>
          <w:fldChar w:fldCharType="separate"/>
        </w:r>
        <w:r w:rsidR="00AE512B">
          <w:rPr>
            <w:noProof/>
            <w:webHidden/>
          </w:rPr>
          <w:t>89</w:t>
        </w:r>
        <w:r>
          <w:rPr>
            <w:noProof/>
            <w:webHidden/>
          </w:rPr>
          <w:fldChar w:fldCharType="end"/>
        </w:r>
      </w:hyperlink>
    </w:p>
    <w:p w:rsidR="00AE512B" w:rsidRDefault="00696E7F">
      <w:pPr>
        <w:pStyle w:val="TOC1"/>
        <w:rPr>
          <w:rFonts w:eastAsiaTheme="minorEastAsia" w:cstheme="minorBidi"/>
          <w:noProof/>
          <w:szCs w:val="22"/>
        </w:rPr>
      </w:pPr>
      <w:hyperlink w:anchor="_Toc360201501" w:history="1">
        <w:r w:rsidR="00AE512B" w:rsidRPr="00B82BA5">
          <w:rPr>
            <w:rStyle w:val="Hyperlink"/>
            <w:noProof/>
          </w:rPr>
          <w:t>6</w:t>
        </w:r>
        <w:r w:rsidR="00AE512B">
          <w:rPr>
            <w:rFonts w:eastAsiaTheme="minorEastAsia" w:cstheme="minorBidi"/>
            <w:noProof/>
            <w:szCs w:val="22"/>
          </w:rPr>
          <w:tab/>
        </w:r>
        <w:r w:rsidR="00AE512B" w:rsidRPr="00B82BA5">
          <w:rPr>
            <w:rStyle w:val="Hyperlink"/>
            <w:noProof/>
          </w:rPr>
          <w:t>Technology Stack</w:t>
        </w:r>
        <w:r w:rsidR="00AE512B">
          <w:rPr>
            <w:noProof/>
            <w:webHidden/>
          </w:rPr>
          <w:tab/>
        </w:r>
        <w:r>
          <w:rPr>
            <w:noProof/>
            <w:webHidden/>
          </w:rPr>
          <w:fldChar w:fldCharType="begin"/>
        </w:r>
        <w:r w:rsidR="00AE512B">
          <w:rPr>
            <w:noProof/>
            <w:webHidden/>
          </w:rPr>
          <w:instrText xml:space="preserve"> PAGEREF _Toc360201501 \h </w:instrText>
        </w:r>
        <w:r>
          <w:rPr>
            <w:noProof/>
            <w:webHidden/>
          </w:rPr>
        </w:r>
        <w:r>
          <w:rPr>
            <w:noProof/>
            <w:webHidden/>
          </w:rPr>
          <w:fldChar w:fldCharType="separate"/>
        </w:r>
        <w:r w:rsidR="00AE512B">
          <w:rPr>
            <w:noProof/>
            <w:webHidden/>
          </w:rPr>
          <w:t>91</w:t>
        </w:r>
        <w:r>
          <w:rPr>
            <w:noProof/>
            <w:webHidden/>
          </w:rPr>
          <w:fldChar w:fldCharType="end"/>
        </w:r>
      </w:hyperlink>
    </w:p>
    <w:p w:rsidR="00AE512B" w:rsidRDefault="00696E7F">
      <w:pPr>
        <w:pStyle w:val="TOC1"/>
        <w:rPr>
          <w:rFonts w:eastAsiaTheme="minorEastAsia" w:cstheme="minorBidi"/>
          <w:noProof/>
          <w:szCs w:val="22"/>
        </w:rPr>
      </w:pPr>
      <w:hyperlink w:anchor="_Toc360201502" w:history="1">
        <w:r w:rsidR="00AE512B" w:rsidRPr="00B82BA5">
          <w:rPr>
            <w:rStyle w:val="Hyperlink"/>
            <w:noProof/>
          </w:rPr>
          <w:t>7</w:t>
        </w:r>
        <w:r w:rsidR="00AE512B">
          <w:rPr>
            <w:rFonts w:eastAsiaTheme="minorEastAsia" w:cstheme="minorBidi"/>
            <w:noProof/>
            <w:szCs w:val="22"/>
          </w:rPr>
          <w:tab/>
        </w:r>
        <w:r w:rsidR="00AE512B" w:rsidRPr="00B82BA5">
          <w:rPr>
            <w:rStyle w:val="Hyperlink"/>
            <w:noProof/>
          </w:rPr>
          <w:t>Configuration Settings</w:t>
        </w:r>
        <w:r w:rsidR="00AE512B">
          <w:rPr>
            <w:noProof/>
            <w:webHidden/>
          </w:rPr>
          <w:tab/>
        </w:r>
        <w:r>
          <w:rPr>
            <w:noProof/>
            <w:webHidden/>
          </w:rPr>
          <w:fldChar w:fldCharType="begin"/>
        </w:r>
        <w:r w:rsidR="00AE512B">
          <w:rPr>
            <w:noProof/>
            <w:webHidden/>
          </w:rPr>
          <w:instrText xml:space="preserve"> PAGEREF _Toc360201502 \h </w:instrText>
        </w:r>
        <w:r>
          <w:rPr>
            <w:noProof/>
            <w:webHidden/>
          </w:rPr>
        </w:r>
        <w:r>
          <w:rPr>
            <w:noProof/>
            <w:webHidden/>
          </w:rPr>
          <w:fldChar w:fldCharType="separate"/>
        </w:r>
        <w:r w:rsidR="00AE512B">
          <w:rPr>
            <w:noProof/>
            <w:webHidden/>
          </w:rPr>
          <w:t>92</w:t>
        </w:r>
        <w:r>
          <w:rPr>
            <w:noProof/>
            <w:webHidden/>
          </w:rPr>
          <w:fldChar w:fldCharType="end"/>
        </w:r>
      </w:hyperlink>
    </w:p>
    <w:p w:rsidR="00AE512B" w:rsidRDefault="00696E7F">
      <w:pPr>
        <w:pStyle w:val="TOC2"/>
        <w:rPr>
          <w:rFonts w:eastAsiaTheme="minorEastAsia" w:cstheme="minorBidi"/>
          <w:noProof/>
          <w:szCs w:val="22"/>
        </w:rPr>
      </w:pPr>
      <w:hyperlink w:anchor="_Toc360201503" w:history="1">
        <w:r w:rsidR="00AE512B" w:rsidRPr="00B82BA5">
          <w:rPr>
            <w:rStyle w:val="Hyperlink"/>
            <w:noProof/>
          </w:rPr>
          <w:t>7.1</w:t>
        </w:r>
        <w:r w:rsidR="00AE512B">
          <w:rPr>
            <w:rFonts w:eastAsiaTheme="minorEastAsia" w:cstheme="minorBidi"/>
            <w:noProof/>
            <w:szCs w:val="22"/>
          </w:rPr>
          <w:tab/>
        </w:r>
        <w:r w:rsidR="00AE512B" w:rsidRPr="00B82BA5">
          <w:rPr>
            <w:rStyle w:val="Hyperlink"/>
            <w:noProof/>
          </w:rPr>
          <w:t>Web Configuration File Settings</w:t>
        </w:r>
        <w:r w:rsidR="00AE512B">
          <w:rPr>
            <w:noProof/>
            <w:webHidden/>
          </w:rPr>
          <w:tab/>
        </w:r>
        <w:r>
          <w:rPr>
            <w:noProof/>
            <w:webHidden/>
          </w:rPr>
          <w:fldChar w:fldCharType="begin"/>
        </w:r>
        <w:r w:rsidR="00AE512B">
          <w:rPr>
            <w:noProof/>
            <w:webHidden/>
          </w:rPr>
          <w:instrText xml:space="preserve"> PAGEREF _Toc360201503 \h </w:instrText>
        </w:r>
        <w:r>
          <w:rPr>
            <w:noProof/>
            <w:webHidden/>
          </w:rPr>
        </w:r>
        <w:r>
          <w:rPr>
            <w:noProof/>
            <w:webHidden/>
          </w:rPr>
          <w:fldChar w:fldCharType="separate"/>
        </w:r>
        <w:r w:rsidR="00AE512B">
          <w:rPr>
            <w:noProof/>
            <w:webHidden/>
          </w:rPr>
          <w:t>92</w:t>
        </w:r>
        <w:r>
          <w:rPr>
            <w:noProof/>
            <w:webHidden/>
          </w:rPr>
          <w:fldChar w:fldCharType="end"/>
        </w:r>
      </w:hyperlink>
    </w:p>
    <w:p w:rsidR="00AE512B" w:rsidRDefault="00696E7F">
      <w:pPr>
        <w:pStyle w:val="TOC2"/>
        <w:rPr>
          <w:rFonts w:eastAsiaTheme="minorEastAsia" w:cstheme="minorBidi"/>
          <w:noProof/>
          <w:szCs w:val="22"/>
        </w:rPr>
      </w:pPr>
      <w:hyperlink w:anchor="_Toc360201504" w:history="1">
        <w:r w:rsidR="00AE512B" w:rsidRPr="00B82BA5">
          <w:rPr>
            <w:rStyle w:val="Hyperlink"/>
            <w:noProof/>
          </w:rPr>
          <w:t>7.2</w:t>
        </w:r>
        <w:r w:rsidR="00AE512B">
          <w:rPr>
            <w:rFonts w:eastAsiaTheme="minorEastAsia" w:cstheme="minorBidi"/>
            <w:noProof/>
            <w:szCs w:val="22"/>
          </w:rPr>
          <w:tab/>
        </w:r>
        <w:r w:rsidR="00AE512B" w:rsidRPr="00B82BA5">
          <w:rPr>
            <w:rStyle w:val="Hyperlink"/>
            <w:noProof/>
          </w:rPr>
          <w:t>Enabling X.509 Certificate Authentication</w:t>
        </w:r>
        <w:r w:rsidR="00AE512B">
          <w:rPr>
            <w:noProof/>
            <w:webHidden/>
          </w:rPr>
          <w:tab/>
        </w:r>
        <w:r>
          <w:rPr>
            <w:noProof/>
            <w:webHidden/>
          </w:rPr>
          <w:fldChar w:fldCharType="begin"/>
        </w:r>
        <w:r w:rsidR="00AE512B">
          <w:rPr>
            <w:noProof/>
            <w:webHidden/>
          </w:rPr>
          <w:instrText xml:space="preserve"> PAGEREF _Toc360201504 \h </w:instrText>
        </w:r>
        <w:r>
          <w:rPr>
            <w:noProof/>
            <w:webHidden/>
          </w:rPr>
        </w:r>
        <w:r>
          <w:rPr>
            <w:noProof/>
            <w:webHidden/>
          </w:rPr>
          <w:fldChar w:fldCharType="separate"/>
        </w:r>
        <w:r w:rsidR="00AE512B">
          <w:rPr>
            <w:noProof/>
            <w:webHidden/>
          </w:rPr>
          <w:t>96</w:t>
        </w:r>
        <w:r>
          <w:rPr>
            <w:noProof/>
            <w:webHidden/>
          </w:rPr>
          <w:fldChar w:fldCharType="end"/>
        </w:r>
      </w:hyperlink>
    </w:p>
    <w:p w:rsidR="00AE512B" w:rsidRDefault="00696E7F">
      <w:pPr>
        <w:pStyle w:val="TOC2"/>
        <w:rPr>
          <w:rFonts w:eastAsiaTheme="minorEastAsia" w:cstheme="minorBidi"/>
          <w:noProof/>
          <w:szCs w:val="22"/>
        </w:rPr>
      </w:pPr>
      <w:hyperlink w:anchor="_Toc360201505" w:history="1">
        <w:r w:rsidR="00AE512B" w:rsidRPr="00B82BA5">
          <w:rPr>
            <w:rStyle w:val="Hyperlink"/>
            <w:noProof/>
          </w:rPr>
          <w:t>7.3</w:t>
        </w:r>
        <w:r w:rsidR="00AE512B">
          <w:rPr>
            <w:rFonts w:eastAsiaTheme="minorEastAsia" w:cstheme="minorBidi"/>
            <w:noProof/>
            <w:szCs w:val="22"/>
          </w:rPr>
          <w:tab/>
        </w:r>
        <w:r w:rsidR="00AE512B" w:rsidRPr="00B82BA5">
          <w:rPr>
            <w:rStyle w:val="Hyperlink"/>
            <w:noProof/>
          </w:rPr>
          <w:t>Application Log</w:t>
        </w:r>
        <w:r w:rsidR="00AE512B">
          <w:rPr>
            <w:noProof/>
            <w:webHidden/>
          </w:rPr>
          <w:tab/>
        </w:r>
        <w:r>
          <w:rPr>
            <w:noProof/>
            <w:webHidden/>
          </w:rPr>
          <w:fldChar w:fldCharType="begin"/>
        </w:r>
        <w:r w:rsidR="00AE512B">
          <w:rPr>
            <w:noProof/>
            <w:webHidden/>
          </w:rPr>
          <w:instrText xml:space="preserve"> PAGEREF _Toc360201505 \h </w:instrText>
        </w:r>
        <w:r>
          <w:rPr>
            <w:noProof/>
            <w:webHidden/>
          </w:rPr>
        </w:r>
        <w:r>
          <w:rPr>
            <w:noProof/>
            <w:webHidden/>
          </w:rPr>
          <w:fldChar w:fldCharType="separate"/>
        </w:r>
        <w:r w:rsidR="00AE512B">
          <w:rPr>
            <w:noProof/>
            <w:webHidden/>
          </w:rPr>
          <w:t>96</w:t>
        </w:r>
        <w:r>
          <w:rPr>
            <w:noProof/>
            <w:webHidden/>
          </w:rPr>
          <w:fldChar w:fldCharType="end"/>
        </w:r>
      </w:hyperlink>
    </w:p>
    <w:p w:rsidR="00AE512B" w:rsidRDefault="00696E7F">
      <w:pPr>
        <w:pStyle w:val="TOC1"/>
        <w:rPr>
          <w:rFonts w:eastAsiaTheme="minorEastAsia" w:cstheme="minorBidi"/>
          <w:noProof/>
          <w:szCs w:val="22"/>
        </w:rPr>
      </w:pPr>
      <w:hyperlink w:anchor="_Toc360201506" w:history="1">
        <w:r w:rsidR="00AE512B" w:rsidRPr="00B82BA5">
          <w:rPr>
            <w:rStyle w:val="Hyperlink"/>
            <w:noProof/>
          </w:rPr>
          <w:t>8</w:t>
        </w:r>
        <w:r w:rsidR="00AE512B">
          <w:rPr>
            <w:rFonts w:eastAsiaTheme="minorEastAsia" w:cstheme="minorBidi"/>
            <w:noProof/>
            <w:szCs w:val="22"/>
          </w:rPr>
          <w:tab/>
        </w:r>
        <w:r w:rsidR="00AE512B" w:rsidRPr="00B82BA5">
          <w:rPr>
            <w:rStyle w:val="Hyperlink"/>
            <w:noProof/>
          </w:rPr>
          <w:t>Scheduler Service</w:t>
        </w:r>
        <w:r w:rsidR="00AE512B">
          <w:rPr>
            <w:noProof/>
            <w:webHidden/>
          </w:rPr>
          <w:tab/>
        </w:r>
        <w:r>
          <w:rPr>
            <w:noProof/>
            <w:webHidden/>
          </w:rPr>
          <w:fldChar w:fldCharType="begin"/>
        </w:r>
        <w:r w:rsidR="00AE512B">
          <w:rPr>
            <w:noProof/>
            <w:webHidden/>
          </w:rPr>
          <w:instrText xml:space="preserve"> PAGEREF _Toc360201506 \h </w:instrText>
        </w:r>
        <w:r>
          <w:rPr>
            <w:noProof/>
            <w:webHidden/>
          </w:rPr>
        </w:r>
        <w:r>
          <w:rPr>
            <w:noProof/>
            <w:webHidden/>
          </w:rPr>
          <w:fldChar w:fldCharType="separate"/>
        </w:r>
        <w:r w:rsidR="00AE512B">
          <w:rPr>
            <w:noProof/>
            <w:webHidden/>
          </w:rPr>
          <w:t>97</w:t>
        </w:r>
        <w:r>
          <w:rPr>
            <w:noProof/>
            <w:webHidden/>
          </w:rPr>
          <w:fldChar w:fldCharType="end"/>
        </w:r>
      </w:hyperlink>
    </w:p>
    <w:p w:rsidR="00AE512B" w:rsidRDefault="00696E7F">
      <w:pPr>
        <w:pStyle w:val="TOC1"/>
        <w:rPr>
          <w:rFonts w:eastAsiaTheme="minorEastAsia" w:cstheme="minorBidi"/>
          <w:noProof/>
          <w:szCs w:val="22"/>
        </w:rPr>
      </w:pPr>
      <w:hyperlink w:anchor="_Toc360201507" w:history="1">
        <w:r w:rsidR="00AE512B" w:rsidRPr="00B82BA5">
          <w:rPr>
            <w:rStyle w:val="Hyperlink"/>
            <w:noProof/>
          </w:rPr>
          <w:t>9</w:t>
        </w:r>
        <w:r w:rsidR="00AE512B">
          <w:rPr>
            <w:rFonts w:eastAsiaTheme="minorEastAsia" w:cstheme="minorBidi"/>
            <w:noProof/>
            <w:szCs w:val="22"/>
          </w:rPr>
          <w:tab/>
        </w:r>
        <w:r w:rsidR="00AE512B" w:rsidRPr="00B82BA5">
          <w:rPr>
            <w:rStyle w:val="Hyperlink"/>
            <w:noProof/>
          </w:rPr>
          <w:t>Theming and Branding PopMedNet</w:t>
        </w:r>
        <w:r w:rsidR="00AE512B">
          <w:rPr>
            <w:noProof/>
            <w:webHidden/>
          </w:rPr>
          <w:tab/>
        </w:r>
        <w:r>
          <w:rPr>
            <w:noProof/>
            <w:webHidden/>
          </w:rPr>
          <w:fldChar w:fldCharType="begin"/>
        </w:r>
        <w:r w:rsidR="00AE512B">
          <w:rPr>
            <w:noProof/>
            <w:webHidden/>
          </w:rPr>
          <w:instrText xml:space="preserve"> PAGEREF _Toc360201507 \h </w:instrText>
        </w:r>
        <w:r>
          <w:rPr>
            <w:noProof/>
            <w:webHidden/>
          </w:rPr>
        </w:r>
        <w:r>
          <w:rPr>
            <w:noProof/>
            <w:webHidden/>
          </w:rPr>
          <w:fldChar w:fldCharType="separate"/>
        </w:r>
        <w:r w:rsidR="00AE512B">
          <w:rPr>
            <w:noProof/>
            <w:webHidden/>
          </w:rPr>
          <w:t>98</w:t>
        </w:r>
        <w:r>
          <w:rPr>
            <w:noProof/>
            <w:webHidden/>
          </w:rPr>
          <w:fldChar w:fldCharType="end"/>
        </w:r>
      </w:hyperlink>
    </w:p>
    <w:p w:rsidR="00AE512B" w:rsidRDefault="00696E7F">
      <w:pPr>
        <w:pStyle w:val="TOC1"/>
        <w:rPr>
          <w:rFonts w:eastAsiaTheme="minorEastAsia" w:cstheme="minorBidi"/>
          <w:noProof/>
          <w:szCs w:val="22"/>
        </w:rPr>
      </w:pPr>
      <w:hyperlink w:anchor="_Toc360201508" w:history="1">
        <w:r w:rsidR="00AE512B" w:rsidRPr="00B82BA5">
          <w:rPr>
            <w:rStyle w:val="Hyperlink"/>
            <w:noProof/>
          </w:rPr>
          <w:t>10</w:t>
        </w:r>
        <w:r w:rsidR="00AE512B">
          <w:rPr>
            <w:rFonts w:eastAsiaTheme="minorEastAsia" w:cstheme="minorBidi"/>
            <w:noProof/>
            <w:szCs w:val="22"/>
          </w:rPr>
          <w:tab/>
        </w:r>
        <w:r w:rsidR="00AE512B" w:rsidRPr="00B82BA5">
          <w:rPr>
            <w:rStyle w:val="Hyperlink"/>
            <w:noProof/>
          </w:rPr>
          <w:t>Hosting Technical and Security Overview</w:t>
        </w:r>
        <w:r w:rsidR="00AE512B">
          <w:rPr>
            <w:noProof/>
            <w:webHidden/>
          </w:rPr>
          <w:tab/>
        </w:r>
        <w:r>
          <w:rPr>
            <w:noProof/>
            <w:webHidden/>
          </w:rPr>
          <w:fldChar w:fldCharType="begin"/>
        </w:r>
        <w:r w:rsidR="00AE512B">
          <w:rPr>
            <w:noProof/>
            <w:webHidden/>
          </w:rPr>
          <w:instrText xml:space="preserve"> PAGEREF _Toc360201508 \h </w:instrText>
        </w:r>
        <w:r>
          <w:rPr>
            <w:noProof/>
            <w:webHidden/>
          </w:rPr>
        </w:r>
        <w:r>
          <w:rPr>
            <w:noProof/>
            <w:webHidden/>
          </w:rPr>
          <w:fldChar w:fldCharType="separate"/>
        </w:r>
        <w:r w:rsidR="00AE512B">
          <w:rPr>
            <w:noProof/>
            <w:webHidden/>
          </w:rPr>
          <w:t>99</w:t>
        </w:r>
        <w:r>
          <w:rPr>
            <w:noProof/>
            <w:webHidden/>
          </w:rPr>
          <w:fldChar w:fldCharType="end"/>
        </w:r>
      </w:hyperlink>
    </w:p>
    <w:p w:rsidR="00AE512B" w:rsidRDefault="00696E7F">
      <w:pPr>
        <w:pStyle w:val="TOC2"/>
        <w:rPr>
          <w:rFonts w:eastAsiaTheme="minorEastAsia" w:cstheme="minorBidi"/>
          <w:noProof/>
          <w:szCs w:val="22"/>
        </w:rPr>
      </w:pPr>
      <w:hyperlink w:anchor="_Toc360201509" w:history="1">
        <w:r w:rsidR="00AE512B" w:rsidRPr="00B82BA5">
          <w:rPr>
            <w:rStyle w:val="Hyperlink"/>
            <w:rFonts w:cs="Arial"/>
            <w:noProof/>
          </w:rPr>
          <w:t>10.1</w:t>
        </w:r>
        <w:r w:rsidR="00AE512B">
          <w:rPr>
            <w:rFonts w:eastAsiaTheme="minorEastAsia" w:cstheme="minorBidi"/>
            <w:noProof/>
            <w:szCs w:val="22"/>
          </w:rPr>
          <w:tab/>
        </w:r>
        <w:r w:rsidR="00AE512B" w:rsidRPr="00B82BA5">
          <w:rPr>
            <w:rStyle w:val="Hyperlink"/>
            <w:noProof/>
          </w:rPr>
          <w:t>Hosting and Support Requirements</w:t>
        </w:r>
        <w:r w:rsidR="00AE512B">
          <w:rPr>
            <w:noProof/>
            <w:webHidden/>
          </w:rPr>
          <w:tab/>
        </w:r>
        <w:r>
          <w:rPr>
            <w:noProof/>
            <w:webHidden/>
          </w:rPr>
          <w:fldChar w:fldCharType="begin"/>
        </w:r>
        <w:r w:rsidR="00AE512B">
          <w:rPr>
            <w:noProof/>
            <w:webHidden/>
          </w:rPr>
          <w:instrText xml:space="preserve"> PAGEREF _Toc360201509 \h </w:instrText>
        </w:r>
        <w:r>
          <w:rPr>
            <w:noProof/>
            <w:webHidden/>
          </w:rPr>
        </w:r>
        <w:r>
          <w:rPr>
            <w:noProof/>
            <w:webHidden/>
          </w:rPr>
          <w:fldChar w:fldCharType="separate"/>
        </w:r>
        <w:r w:rsidR="00AE512B">
          <w:rPr>
            <w:noProof/>
            <w:webHidden/>
          </w:rPr>
          <w:t>99</w:t>
        </w:r>
        <w:r>
          <w:rPr>
            <w:noProof/>
            <w:webHidden/>
          </w:rPr>
          <w:fldChar w:fldCharType="end"/>
        </w:r>
      </w:hyperlink>
    </w:p>
    <w:p w:rsidR="00AE512B" w:rsidRDefault="00696E7F">
      <w:pPr>
        <w:pStyle w:val="TOC2"/>
        <w:rPr>
          <w:rFonts w:eastAsiaTheme="minorEastAsia" w:cstheme="minorBidi"/>
          <w:noProof/>
          <w:szCs w:val="22"/>
        </w:rPr>
      </w:pPr>
      <w:hyperlink w:anchor="_Toc360201510" w:history="1">
        <w:r w:rsidR="00AE512B" w:rsidRPr="00B82BA5">
          <w:rPr>
            <w:rStyle w:val="Hyperlink"/>
            <w:noProof/>
          </w:rPr>
          <w:t>10.2</w:t>
        </w:r>
        <w:r w:rsidR="00AE512B">
          <w:rPr>
            <w:rFonts w:eastAsiaTheme="minorEastAsia" w:cstheme="minorBidi"/>
            <w:noProof/>
            <w:szCs w:val="22"/>
          </w:rPr>
          <w:tab/>
        </w:r>
        <w:r w:rsidR="00AE512B" w:rsidRPr="00B82BA5">
          <w:rPr>
            <w:rStyle w:val="Hyperlink"/>
            <w:noProof/>
          </w:rPr>
          <w:t>Hosting Design Overview</w:t>
        </w:r>
        <w:r w:rsidR="00AE512B">
          <w:rPr>
            <w:noProof/>
            <w:webHidden/>
          </w:rPr>
          <w:tab/>
        </w:r>
        <w:r>
          <w:rPr>
            <w:noProof/>
            <w:webHidden/>
          </w:rPr>
          <w:fldChar w:fldCharType="begin"/>
        </w:r>
        <w:r w:rsidR="00AE512B">
          <w:rPr>
            <w:noProof/>
            <w:webHidden/>
          </w:rPr>
          <w:instrText xml:space="preserve"> PAGEREF _Toc360201510 \h </w:instrText>
        </w:r>
        <w:r>
          <w:rPr>
            <w:noProof/>
            <w:webHidden/>
          </w:rPr>
        </w:r>
        <w:r>
          <w:rPr>
            <w:noProof/>
            <w:webHidden/>
          </w:rPr>
          <w:fldChar w:fldCharType="separate"/>
        </w:r>
        <w:r w:rsidR="00AE512B">
          <w:rPr>
            <w:noProof/>
            <w:webHidden/>
          </w:rPr>
          <w:t>101</w:t>
        </w:r>
        <w:r>
          <w:rPr>
            <w:noProof/>
            <w:webHidden/>
          </w:rPr>
          <w:fldChar w:fldCharType="end"/>
        </w:r>
      </w:hyperlink>
    </w:p>
    <w:p w:rsidR="00AE512B" w:rsidRDefault="00696E7F">
      <w:pPr>
        <w:pStyle w:val="TOC2"/>
        <w:rPr>
          <w:rFonts w:eastAsiaTheme="minorEastAsia" w:cstheme="minorBidi"/>
          <w:noProof/>
          <w:szCs w:val="22"/>
        </w:rPr>
      </w:pPr>
      <w:hyperlink w:anchor="_Toc360201511" w:history="1">
        <w:r w:rsidR="00AE512B" w:rsidRPr="00B82BA5">
          <w:rPr>
            <w:rStyle w:val="Hyperlink"/>
            <w:noProof/>
          </w:rPr>
          <w:t>10.3</w:t>
        </w:r>
        <w:r w:rsidR="00AE512B">
          <w:rPr>
            <w:rFonts w:eastAsiaTheme="minorEastAsia" w:cstheme="minorBidi"/>
            <w:noProof/>
            <w:szCs w:val="22"/>
          </w:rPr>
          <w:tab/>
        </w:r>
        <w:r w:rsidR="00AE512B" w:rsidRPr="00B82BA5">
          <w:rPr>
            <w:rStyle w:val="Hyperlink"/>
            <w:noProof/>
          </w:rPr>
          <w:t>FISMA Controls per NIST SP 800-53 Security Controls</w:t>
        </w:r>
        <w:r w:rsidR="00AE512B">
          <w:rPr>
            <w:noProof/>
            <w:webHidden/>
          </w:rPr>
          <w:tab/>
        </w:r>
        <w:r>
          <w:rPr>
            <w:noProof/>
            <w:webHidden/>
          </w:rPr>
          <w:fldChar w:fldCharType="begin"/>
        </w:r>
        <w:r w:rsidR="00AE512B">
          <w:rPr>
            <w:noProof/>
            <w:webHidden/>
          </w:rPr>
          <w:instrText xml:space="preserve"> PAGEREF _Toc360201511 \h </w:instrText>
        </w:r>
        <w:r>
          <w:rPr>
            <w:noProof/>
            <w:webHidden/>
          </w:rPr>
        </w:r>
        <w:r>
          <w:rPr>
            <w:noProof/>
            <w:webHidden/>
          </w:rPr>
          <w:fldChar w:fldCharType="separate"/>
        </w:r>
        <w:r w:rsidR="00AE512B">
          <w:rPr>
            <w:noProof/>
            <w:webHidden/>
          </w:rPr>
          <w:t>103</w:t>
        </w:r>
        <w:r>
          <w:rPr>
            <w:noProof/>
            <w:webHidden/>
          </w:rPr>
          <w:fldChar w:fldCharType="end"/>
        </w:r>
      </w:hyperlink>
    </w:p>
    <w:p w:rsidR="00AE512B" w:rsidRDefault="00696E7F">
      <w:pPr>
        <w:pStyle w:val="TOC2"/>
        <w:rPr>
          <w:rFonts w:eastAsiaTheme="minorEastAsia" w:cstheme="minorBidi"/>
          <w:noProof/>
          <w:szCs w:val="22"/>
        </w:rPr>
      </w:pPr>
      <w:hyperlink w:anchor="_Toc360201512" w:history="1">
        <w:r w:rsidR="00AE512B" w:rsidRPr="00B82BA5">
          <w:rPr>
            <w:rStyle w:val="Hyperlink"/>
            <w:noProof/>
          </w:rPr>
          <w:t>10.4</w:t>
        </w:r>
        <w:r w:rsidR="00AE512B">
          <w:rPr>
            <w:rFonts w:eastAsiaTheme="minorEastAsia" w:cstheme="minorBidi"/>
            <w:noProof/>
            <w:szCs w:val="22"/>
          </w:rPr>
          <w:tab/>
        </w:r>
        <w:r w:rsidR="00AE512B" w:rsidRPr="00B82BA5">
          <w:rPr>
            <w:rStyle w:val="Hyperlink"/>
            <w:noProof/>
          </w:rPr>
          <w:t>Security Specifications</w:t>
        </w:r>
        <w:r w:rsidR="00AE512B">
          <w:rPr>
            <w:noProof/>
            <w:webHidden/>
          </w:rPr>
          <w:tab/>
        </w:r>
        <w:r>
          <w:rPr>
            <w:noProof/>
            <w:webHidden/>
          </w:rPr>
          <w:fldChar w:fldCharType="begin"/>
        </w:r>
        <w:r w:rsidR="00AE512B">
          <w:rPr>
            <w:noProof/>
            <w:webHidden/>
          </w:rPr>
          <w:instrText xml:space="preserve"> PAGEREF _Toc360201512 \h </w:instrText>
        </w:r>
        <w:r>
          <w:rPr>
            <w:noProof/>
            <w:webHidden/>
          </w:rPr>
        </w:r>
        <w:r>
          <w:rPr>
            <w:noProof/>
            <w:webHidden/>
          </w:rPr>
          <w:fldChar w:fldCharType="separate"/>
        </w:r>
        <w:r w:rsidR="00AE512B">
          <w:rPr>
            <w:noProof/>
            <w:webHidden/>
          </w:rPr>
          <w:t>105</w:t>
        </w:r>
        <w:r>
          <w:rPr>
            <w:noProof/>
            <w:webHidden/>
          </w:rPr>
          <w:fldChar w:fldCharType="end"/>
        </w:r>
      </w:hyperlink>
    </w:p>
    <w:p w:rsidR="00AE512B" w:rsidRDefault="00696E7F">
      <w:pPr>
        <w:pStyle w:val="TOC1"/>
        <w:rPr>
          <w:rFonts w:eastAsiaTheme="minorEastAsia" w:cstheme="minorBidi"/>
          <w:noProof/>
          <w:szCs w:val="22"/>
        </w:rPr>
      </w:pPr>
      <w:hyperlink w:anchor="_Toc360201513" w:history="1">
        <w:r w:rsidR="00AE512B" w:rsidRPr="00B82BA5">
          <w:rPr>
            <w:rStyle w:val="Hyperlink"/>
            <w:noProof/>
          </w:rPr>
          <w:t>11</w:t>
        </w:r>
        <w:r w:rsidR="00AE512B">
          <w:rPr>
            <w:rFonts w:eastAsiaTheme="minorEastAsia" w:cstheme="minorBidi"/>
            <w:noProof/>
            <w:szCs w:val="22"/>
          </w:rPr>
          <w:tab/>
        </w:r>
        <w:r w:rsidR="00AE512B" w:rsidRPr="00B82BA5">
          <w:rPr>
            <w:rStyle w:val="Hyperlink"/>
            <w:noProof/>
          </w:rPr>
          <w:t>Related References</w:t>
        </w:r>
        <w:r w:rsidR="00AE512B">
          <w:rPr>
            <w:noProof/>
            <w:webHidden/>
          </w:rPr>
          <w:tab/>
        </w:r>
        <w:r>
          <w:rPr>
            <w:noProof/>
            <w:webHidden/>
          </w:rPr>
          <w:fldChar w:fldCharType="begin"/>
        </w:r>
        <w:r w:rsidR="00AE512B">
          <w:rPr>
            <w:noProof/>
            <w:webHidden/>
          </w:rPr>
          <w:instrText xml:space="preserve"> PAGEREF _Toc360201513 \h </w:instrText>
        </w:r>
        <w:r>
          <w:rPr>
            <w:noProof/>
            <w:webHidden/>
          </w:rPr>
        </w:r>
        <w:r>
          <w:rPr>
            <w:noProof/>
            <w:webHidden/>
          </w:rPr>
          <w:fldChar w:fldCharType="separate"/>
        </w:r>
        <w:r w:rsidR="00AE512B">
          <w:rPr>
            <w:noProof/>
            <w:webHidden/>
          </w:rPr>
          <w:t>107</w:t>
        </w:r>
        <w:r>
          <w:rPr>
            <w:noProof/>
            <w:webHidden/>
          </w:rPr>
          <w:fldChar w:fldCharType="end"/>
        </w:r>
      </w:hyperlink>
    </w:p>
    <w:p w:rsidR="00AE512B" w:rsidRDefault="00696E7F">
      <w:pPr>
        <w:pStyle w:val="TOC1"/>
        <w:rPr>
          <w:rFonts w:eastAsiaTheme="minorEastAsia" w:cstheme="minorBidi"/>
          <w:noProof/>
          <w:szCs w:val="22"/>
        </w:rPr>
      </w:pPr>
      <w:hyperlink w:anchor="_Toc360201514" w:history="1">
        <w:r w:rsidR="00AE512B" w:rsidRPr="00B82BA5">
          <w:rPr>
            <w:rStyle w:val="Hyperlink"/>
            <w:noProof/>
          </w:rPr>
          <w:t>12</w:t>
        </w:r>
        <w:r w:rsidR="00AE512B">
          <w:rPr>
            <w:rFonts w:eastAsiaTheme="minorEastAsia" w:cstheme="minorBidi"/>
            <w:noProof/>
            <w:szCs w:val="22"/>
          </w:rPr>
          <w:tab/>
        </w:r>
        <w:r w:rsidR="00AE512B" w:rsidRPr="00B82BA5">
          <w:rPr>
            <w:rStyle w:val="Hyperlink"/>
            <w:noProof/>
          </w:rPr>
          <w:t>Development and Funding Statement</w:t>
        </w:r>
        <w:r w:rsidR="00AE512B">
          <w:rPr>
            <w:noProof/>
            <w:webHidden/>
          </w:rPr>
          <w:tab/>
        </w:r>
        <w:r>
          <w:rPr>
            <w:noProof/>
            <w:webHidden/>
          </w:rPr>
          <w:fldChar w:fldCharType="begin"/>
        </w:r>
        <w:r w:rsidR="00AE512B">
          <w:rPr>
            <w:noProof/>
            <w:webHidden/>
          </w:rPr>
          <w:instrText xml:space="preserve"> PAGEREF _Toc360201514 \h </w:instrText>
        </w:r>
        <w:r>
          <w:rPr>
            <w:noProof/>
            <w:webHidden/>
          </w:rPr>
        </w:r>
        <w:r>
          <w:rPr>
            <w:noProof/>
            <w:webHidden/>
          </w:rPr>
          <w:fldChar w:fldCharType="separate"/>
        </w:r>
        <w:r w:rsidR="00AE512B">
          <w:rPr>
            <w:noProof/>
            <w:webHidden/>
          </w:rPr>
          <w:t>108</w:t>
        </w:r>
        <w:r>
          <w:rPr>
            <w:noProof/>
            <w:webHidden/>
          </w:rPr>
          <w:fldChar w:fldCharType="end"/>
        </w:r>
      </w:hyperlink>
    </w:p>
    <w:p w:rsidR="004A7AC7" w:rsidRPr="00332D2F" w:rsidRDefault="00696E7F" w:rsidP="00332D2F">
      <w:pPr>
        <w:pStyle w:val="TOC1"/>
        <w:rPr>
          <w:rFonts w:cs="Arial"/>
        </w:rPr>
      </w:pPr>
      <w:r w:rsidRPr="007526AC">
        <w:rPr>
          <w:rFonts w:cs="Arial"/>
        </w:rPr>
        <w:fldChar w:fldCharType="end"/>
      </w:r>
      <w:r w:rsidR="004A7AC7">
        <w:br w:type="page"/>
      </w:r>
    </w:p>
    <w:p w:rsidR="004A7AC7" w:rsidRDefault="004A7AC7" w:rsidP="004A7AC7">
      <w:pPr>
        <w:rPr>
          <w:b/>
          <w:bCs/>
          <w:noProof/>
        </w:rPr>
      </w:pPr>
    </w:p>
    <w:p w:rsidR="004A7AC7" w:rsidRDefault="004A7AC7" w:rsidP="004A7AC7">
      <w:pPr>
        <w:rPr>
          <w:b/>
          <w:bCs/>
          <w:noProof/>
        </w:rPr>
      </w:pPr>
      <w:r>
        <w:rPr>
          <w:b/>
          <w:bCs/>
          <w:noProof/>
        </w:rPr>
        <w:t>Document History</w:t>
      </w:r>
    </w:p>
    <w:p w:rsidR="004A7AC7" w:rsidRDefault="004A7AC7" w:rsidP="004A7AC7">
      <w:pPr>
        <w:rPr>
          <w:b/>
          <w:bCs/>
          <w:noProof/>
        </w:rPr>
      </w:pPr>
    </w:p>
    <w:p w:rsidR="004A7AC7" w:rsidRDefault="004A7AC7" w:rsidP="004A7AC7">
      <w:pPr>
        <w:spacing w:after="200" w:line="276" w:lineRule="auto"/>
        <w:ind w:left="90"/>
        <w:rPr>
          <w:rFonts w:cs="Calibri"/>
        </w:rPr>
      </w:pPr>
      <w:r w:rsidRPr="00180A23">
        <w:rPr>
          <w:rFonts w:cs="Calibri"/>
        </w:rPr>
        <w:t>The following table is a revision history for this document.</w:t>
      </w:r>
    </w:p>
    <w:p w:rsidR="00D66D3E" w:rsidRDefault="00D66D3E" w:rsidP="00D66D3E">
      <w:pPr>
        <w:pStyle w:val="Caption"/>
        <w:keepNext/>
      </w:pPr>
      <w:r>
        <w:t xml:space="preserve">Table </w:t>
      </w:r>
      <w:fldSimple w:instr=" SEQ Table \* ARABIC ">
        <w:r w:rsidR="00526FB4">
          <w:rPr>
            <w:noProof/>
          </w:rPr>
          <w:t>1</w:t>
        </w:r>
      </w:fldSimple>
      <w:r>
        <w:t>: Document History</w:t>
      </w:r>
    </w:p>
    <w:tbl>
      <w:tblPr>
        <w:tblW w:w="4602" w:type="pct"/>
        <w:jc w:val="center"/>
        <w:tblBorders>
          <w:top w:val="single" w:sz="4" w:space="0" w:color="auto"/>
          <w:left w:val="single" w:sz="4" w:space="0" w:color="auto"/>
          <w:bottom w:val="single" w:sz="4" w:space="0" w:color="auto"/>
          <w:right w:val="single" w:sz="4" w:space="0" w:color="auto"/>
          <w:insideH w:val="single" w:sz="4" w:space="0" w:color="BFBFBF"/>
          <w:insideV w:val="single" w:sz="4" w:space="0" w:color="BFBFBF"/>
        </w:tblBorders>
        <w:tblLayout w:type="fixed"/>
        <w:tblLook w:val="01E0"/>
      </w:tblPr>
      <w:tblGrid>
        <w:gridCol w:w="904"/>
        <w:gridCol w:w="2092"/>
        <w:gridCol w:w="1350"/>
        <w:gridCol w:w="3805"/>
      </w:tblGrid>
      <w:tr w:rsidR="004A7AC7" w:rsidRPr="00180A23" w:rsidTr="00EB5BBD">
        <w:trPr>
          <w:trHeight w:val="197"/>
          <w:jc w:val="center"/>
        </w:trPr>
        <w:tc>
          <w:tcPr>
            <w:tcW w:w="555" w:type="pct"/>
            <w:tcBorders>
              <w:top w:val="single" w:sz="4" w:space="0" w:color="auto"/>
              <w:bottom w:val="single" w:sz="4" w:space="0" w:color="auto"/>
              <w:right w:val="single" w:sz="4" w:space="0" w:color="auto"/>
            </w:tcBorders>
            <w:shd w:val="clear" w:color="auto" w:fill="DDD9C3"/>
          </w:tcPr>
          <w:p w:rsidR="004A7AC7" w:rsidRPr="00180A23" w:rsidRDefault="004A7AC7" w:rsidP="00EB5BBD">
            <w:pPr>
              <w:spacing w:before="20" w:after="20"/>
              <w:rPr>
                <w:rFonts w:cs="Calibri"/>
                <w:b/>
                <w:noProof/>
                <w:sz w:val="18"/>
                <w:szCs w:val="18"/>
              </w:rPr>
            </w:pPr>
            <w:r>
              <w:rPr>
                <w:rFonts w:cs="Calibri"/>
                <w:b/>
                <w:noProof/>
                <w:sz w:val="18"/>
                <w:szCs w:val="18"/>
              </w:rPr>
              <w:t>Version</w:t>
            </w:r>
          </w:p>
        </w:tc>
        <w:tc>
          <w:tcPr>
            <w:tcW w:w="1283" w:type="pct"/>
            <w:tcBorders>
              <w:top w:val="single" w:sz="4" w:space="0" w:color="auto"/>
              <w:left w:val="single" w:sz="4" w:space="0" w:color="auto"/>
              <w:bottom w:val="single" w:sz="4" w:space="0" w:color="auto"/>
              <w:right w:val="single" w:sz="4" w:space="0" w:color="auto"/>
            </w:tcBorders>
            <w:shd w:val="clear" w:color="auto" w:fill="DDD9C3"/>
          </w:tcPr>
          <w:p w:rsidR="004A7AC7" w:rsidRPr="00180A23" w:rsidRDefault="004A7AC7" w:rsidP="00EB5BBD">
            <w:pPr>
              <w:spacing w:before="15" w:after="15"/>
              <w:jc w:val="center"/>
              <w:rPr>
                <w:rFonts w:cs="Calibri"/>
                <w:b/>
                <w:noProof/>
                <w:sz w:val="18"/>
                <w:szCs w:val="18"/>
              </w:rPr>
            </w:pPr>
            <w:r w:rsidRPr="00180A23">
              <w:rPr>
                <w:rFonts w:cs="Calibri"/>
                <w:b/>
                <w:noProof/>
                <w:sz w:val="18"/>
                <w:szCs w:val="18"/>
              </w:rPr>
              <w:t>Author(s)</w:t>
            </w:r>
          </w:p>
        </w:tc>
        <w:tc>
          <w:tcPr>
            <w:tcW w:w="828" w:type="pct"/>
            <w:tcBorders>
              <w:top w:val="single" w:sz="4" w:space="0" w:color="auto"/>
              <w:left w:val="single" w:sz="4" w:space="0" w:color="auto"/>
              <w:bottom w:val="single" w:sz="4" w:space="0" w:color="auto"/>
              <w:right w:val="single" w:sz="4" w:space="0" w:color="auto"/>
            </w:tcBorders>
            <w:shd w:val="clear" w:color="auto" w:fill="DDD9C3"/>
          </w:tcPr>
          <w:p w:rsidR="004A7AC7" w:rsidRPr="00180A23" w:rsidRDefault="004A7AC7" w:rsidP="00EB5BBD">
            <w:pPr>
              <w:spacing w:before="15" w:after="15"/>
              <w:jc w:val="center"/>
              <w:rPr>
                <w:rFonts w:cs="Calibri"/>
                <w:b/>
                <w:noProof/>
                <w:sz w:val="18"/>
                <w:szCs w:val="18"/>
              </w:rPr>
            </w:pPr>
            <w:r w:rsidRPr="00180A23">
              <w:rPr>
                <w:rFonts w:cs="Calibri"/>
                <w:b/>
                <w:noProof/>
                <w:sz w:val="18"/>
                <w:szCs w:val="18"/>
              </w:rPr>
              <w:t>Date</w:t>
            </w:r>
          </w:p>
        </w:tc>
        <w:tc>
          <w:tcPr>
            <w:tcW w:w="2334" w:type="pct"/>
            <w:tcBorders>
              <w:top w:val="single" w:sz="4" w:space="0" w:color="auto"/>
              <w:left w:val="single" w:sz="4" w:space="0" w:color="auto"/>
              <w:bottom w:val="single" w:sz="4" w:space="0" w:color="auto"/>
            </w:tcBorders>
            <w:shd w:val="clear" w:color="auto" w:fill="DDD9C3"/>
          </w:tcPr>
          <w:p w:rsidR="004A7AC7" w:rsidRPr="00180A23" w:rsidRDefault="004A7AC7" w:rsidP="00EB5BBD">
            <w:pPr>
              <w:spacing w:before="15" w:after="15"/>
              <w:rPr>
                <w:rFonts w:cs="Calibri"/>
                <w:b/>
                <w:noProof/>
                <w:sz w:val="18"/>
                <w:szCs w:val="18"/>
              </w:rPr>
            </w:pPr>
            <w:r w:rsidRPr="00180A23">
              <w:rPr>
                <w:rFonts w:cs="Calibri"/>
                <w:b/>
                <w:noProof/>
                <w:sz w:val="18"/>
                <w:szCs w:val="18"/>
              </w:rPr>
              <w:t>Description</w:t>
            </w:r>
          </w:p>
        </w:tc>
      </w:tr>
      <w:tr w:rsidR="004A7AC7" w:rsidRPr="00180A23" w:rsidTr="00EB5BBD">
        <w:trPr>
          <w:jc w:val="center"/>
        </w:trPr>
        <w:tc>
          <w:tcPr>
            <w:tcW w:w="555" w:type="pct"/>
            <w:tcBorders>
              <w:top w:val="single" w:sz="4" w:space="0" w:color="auto"/>
            </w:tcBorders>
            <w:shd w:val="clear" w:color="auto" w:fill="FFFFFF"/>
          </w:tcPr>
          <w:p w:rsidR="004A7AC7" w:rsidRPr="00180A23" w:rsidRDefault="004A7AC7" w:rsidP="00EB5BBD">
            <w:pPr>
              <w:tabs>
                <w:tab w:val="left" w:pos="1255"/>
              </w:tabs>
              <w:spacing w:before="15" w:after="15"/>
              <w:ind w:left="22"/>
              <w:jc w:val="center"/>
              <w:rPr>
                <w:rFonts w:cs="Calibri"/>
                <w:noProof/>
                <w:color w:val="000000"/>
                <w:sz w:val="18"/>
                <w:szCs w:val="18"/>
              </w:rPr>
            </w:pPr>
            <w:r>
              <w:rPr>
                <w:rFonts w:cs="Calibri"/>
                <w:noProof/>
                <w:color w:val="000000"/>
                <w:sz w:val="18"/>
                <w:szCs w:val="18"/>
              </w:rPr>
              <w:t>3.1</w:t>
            </w:r>
          </w:p>
        </w:tc>
        <w:tc>
          <w:tcPr>
            <w:tcW w:w="1283" w:type="pct"/>
            <w:tcBorders>
              <w:top w:val="single" w:sz="4" w:space="0" w:color="auto"/>
            </w:tcBorders>
            <w:shd w:val="clear" w:color="auto" w:fill="FFFFFF"/>
          </w:tcPr>
          <w:p w:rsidR="004A7AC7" w:rsidRPr="00180A23" w:rsidRDefault="004A7AC7" w:rsidP="00EB5BBD">
            <w:pPr>
              <w:spacing w:before="15" w:after="15"/>
              <w:ind w:right="14"/>
              <w:rPr>
                <w:rFonts w:cs="Calibri"/>
                <w:noProof/>
                <w:sz w:val="18"/>
                <w:szCs w:val="18"/>
              </w:rPr>
            </w:pPr>
            <w:r>
              <w:rPr>
                <w:rFonts w:cs="Calibri"/>
                <w:noProof/>
                <w:sz w:val="18"/>
                <w:szCs w:val="18"/>
              </w:rPr>
              <w:t>Lincoln Peak Partners</w:t>
            </w:r>
          </w:p>
        </w:tc>
        <w:tc>
          <w:tcPr>
            <w:tcW w:w="828" w:type="pct"/>
            <w:tcBorders>
              <w:top w:val="single" w:sz="4" w:space="0" w:color="auto"/>
            </w:tcBorders>
            <w:shd w:val="clear" w:color="auto" w:fill="FFFFFF"/>
          </w:tcPr>
          <w:p w:rsidR="004A7AC7" w:rsidRPr="00180A23" w:rsidRDefault="004A7AC7" w:rsidP="00EB5BBD">
            <w:pPr>
              <w:spacing w:before="15" w:after="15"/>
              <w:ind w:right="14"/>
              <w:jc w:val="center"/>
              <w:rPr>
                <w:rFonts w:cs="Calibri"/>
                <w:noProof/>
                <w:sz w:val="18"/>
                <w:szCs w:val="18"/>
              </w:rPr>
            </w:pPr>
            <w:r>
              <w:rPr>
                <w:rFonts w:cs="Calibri"/>
                <w:noProof/>
                <w:sz w:val="18"/>
                <w:szCs w:val="18"/>
              </w:rPr>
              <w:t>11/15/2012</w:t>
            </w:r>
          </w:p>
        </w:tc>
        <w:tc>
          <w:tcPr>
            <w:tcW w:w="2334" w:type="pct"/>
            <w:tcBorders>
              <w:top w:val="single" w:sz="4" w:space="0" w:color="auto"/>
            </w:tcBorders>
            <w:shd w:val="clear" w:color="auto" w:fill="FFFFFF"/>
          </w:tcPr>
          <w:p w:rsidR="004A7AC7" w:rsidRPr="00180A23" w:rsidRDefault="004A7AC7" w:rsidP="00EB5BBD">
            <w:pPr>
              <w:spacing w:before="15" w:after="15"/>
              <w:ind w:right="14"/>
              <w:rPr>
                <w:rFonts w:cs="Calibri"/>
                <w:noProof/>
                <w:sz w:val="18"/>
                <w:szCs w:val="18"/>
              </w:rPr>
            </w:pPr>
            <w:r>
              <w:rPr>
                <w:rFonts w:cs="Calibri"/>
                <w:noProof/>
                <w:sz w:val="18"/>
                <w:szCs w:val="18"/>
              </w:rPr>
              <w:t>Created.</w:t>
            </w:r>
          </w:p>
        </w:tc>
      </w:tr>
      <w:tr w:rsidR="004A7AC7" w:rsidRPr="00180A23" w:rsidTr="00EB5BBD">
        <w:trPr>
          <w:jc w:val="center"/>
        </w:trPr>
        <w:tc>
          <w:tcPr>
            <w:tcW w:w="555" w:type="pct"/>
            <w:shd w:val="clear" w:color="auto" w:fill="FFFFFF"/>
          </w:tcPr>
          <w:p w:rsidR="004A7AC7" w:rsidRPr="00180A23" w:rsidRDefault="004A7AC7" w:rsidP="00EB5BBD">
            <w:pPr>
              <w:tabs>
                <w:tab w:val="left" w:pos="1255"/>
              </w:tabs>
              <w:spacing w:before="15" w:after="15"/>
              <w:jc w:val="center"/>
              <w:rPr>
                <w:rFonts w:cs="Calibri"/>
                <w:noProof/>
                <w:sz w:val="18"/>
                <w:szCs w:val="18"/>
              </w:rPr>
            </w:pPr>
            <w:r>
              <w:rPr>
                <w:rFonts w:cs="Calibri"/>
                <w:noProof/>
                <w:sz w:val="18"/>
                <w:szCs w:val="18"/>
              </w:rPr>
              <w:t>3.2</w:t>
            </w:r>
          </w:p>
        </w:tc>
        <w:tc>
          <w:tcPr>
            <w:tcW w:w="1283" w:type="pct"/>
            <w:shd w:val="clear" w:color="auto" w:fill="FFFFFF"/>
          </w:tcPr>
          <w:p w:rsidR="004A7AC7" w:rsidRPr="00180A23" w:rsidRDefault="004A7AC7" w:rsidP="00EB5BBD">
            <w:pPr>
              <w:spacing w:before="15" w:after="15"/>
              <w:ind w:right="14"/>
              <w:rPr>
                <w:rFonts w:cs="Calibri"/>
                <w:noProof/>
                <w:sz w:val="18"/>
                <w:szCs w:val="18"/>
              </w:rPr>
            </w:pPr>
            <w:r>
              <w:rPr>
                <w:rFonts w:cs="Calibri"/>
                <w:noProof/>
                <w:sz w:val="18"/>
                <w:szCs w:val="18"/>
              </w:rPr>
              <w:t>Jeff Brown, Elizabeth Balaconis, Megan Mazza, Melanie Davies</w:t>
            </w:r>
          </w:p>
        </w:tc>
        <w:tc>
          <w:tcPr>
            <w:tcW w:w="828" w:type="pct"/>
            <w:shd w:val="clear" w:color="auto" w:fill="FFFFFF"/>
          </w:tcPr>
          <w:p w:rsidR="004A7AC7" w:rsidRPr="00180A23" w:rsidRDefault="004A7AC7" w:rsidP="00EB5BBD">
            <w:pPr>
              <w:spacing w:before="15" w:after="15"/>
              <w:ind w:right="14"/>
              <w:jc w:val="center"/>
              <w:rPr>
                <w:rFonts w:cs="Calibri"/>
                <w:noProof/>
                <w:sz w:val="18"/>
                <w:szCs w:val="18"/>
              </w:rPr>
            </w:pPr>
            <w:r>
              <w:rPr>
                <w:rFonts w:cs="Calibri"/>
                <w:noProof/>
                <w:sz w:val="18"/>
                <w:szCs w:val="18"/>
              </w:rPr>
              <w:t>5/13/2013</w:t>
            </w:r>
          </w:p>
        </w:tc>
        <w:tc>
          <w:tcPr>
            <w:tcW w:w="2334" w:type="pct"/>
            <w:shd w:val="clear" w:color="auto" w:fill="FFFFFF"/>
          </w:tcPr>
          <w:p w:rsidR="004A7AC7" w:rsidRPr="00180A23" w:rsidRDefault="004A7AC7" w:rsidP="00EB5BBD">
            <w:pPr>
              <w:spacing w:before="15" w:after="15"/>
              <w:ind w:right="14"/>
              <w:rPr>
                <w:rFonts w:cs="Calibri"/>
                <w:noProof/>
                <w:sz w:val="18"/>
                <w:szCs w:val="18"/>
              </w:rPr>
            </w:pPr>
            <w:r>
              <w:rPr>
                <w:rFonts w:cs="Calibri"/>
                <w:noProof/>
                <w:sz w:val="18"/>
                <w:szCs w:val="18"/>
              </w:rPr>
              <w:t>New Build. T</w:t>
            </w:r>
            <w:r w:rsidRPr="0076644C">
              <w:rPr>
                <w:rFonts w:cs="Calibri"/>
                <w:noProof/>
                <w:sz w:val="18"/>
                <w:szCs w:val="18"/>
              </w:rPr>
              <w:t xml:space="preserve">his new documentation represents a new release </w:t>
            </w:r>
            <w:r>
              <w:rPr>
                <w:rFonts w:cs="Calibri"/>
                <w:noProof/>
                <w:sz w:val="18"/>
                <w:szCs w:val="18"/>
              </w:rPr>
              <w:t xml:space="preserve"> of t</w:t>
            </w:r>
            <w:r w:rsidRPr="0076644C">
              <w:rPr>
                <w:rFonts w:cs="Calibri"/>
                <w:noProof/>
                <w:sz w:val="18"/>
                <w:szCs w:val="18"/>
              </w:rPr>
              <w:t>h</w:t>
            </w:r>
            <w:r>
              <w:rPr>
                <w:rFonts w:cs="Calibri"/>
                <w:noProof/>
                <w:sz w:val="18"/>
                <w:szCs w:val="18"/>
              </w:rPr>
              <w:t>e</w:t>
            </w:r>
            <w:r w:rsidRPr="0076644C">
              <w:rPr>
                <w:rFonts w:cs="Calibri"/>
                <w:noProof/>
                <w:sz w:val="18"/>
                <w:szCs w:val="18"/>
              </w:rPr>
              <w:t xml:space="preserve"> PMN software. </w:t>
            </w:r>
            <w:r>
              <w:rPr>
                <w:rFonts w:cs="Calibri"/>
                <w:noProof/>
                <w:sz w:val="18"/>
                <w:szCs w:val="18"/>
              </w:rPr>
              <w:t>P</w:t>
            </w:r>
            <w:r w:rsidRPr="0076644C">
              <w:rPr>
                <w:rFonts w:cs="Calibri"/>
                <w:noProof/>
                <w:sz w:val="18"/>
                <w:szCs w:val="18"/>
              </w:rPr>
              <w:t>rior Mini-S</w:t>
            </w:r>
            <w:r>
              <w:rPr>
                <w:rFonts w:cs="Calibri"/>
                <w:noProof/>
                <w:sz w:val="18"/>
                <w:szCs w:val="18"/>
              </w:rPr>
              <w:t>entinel</w:t>
            </w:r>
            <w:r w:rsidRPr="0076644C">
              <w:rPr>
                <w:rFonts w:cs="Calibri"/>
                <w:noProof/>
                <w:sz w:val="18"/>
                <w:szCs w:val="18"/>
              </w:rPr>
              <w:t xml:space="preserve"> que</w:t>
            </w:r>
            <w:r>
              <w:rPr>
                <w:rFonts w:cs="Calibri"/>
                <w:noProof/>
                <w:sz w:val="18"/>
                <w:szCs w:val="18"/>
              </w:rPr>
              <w:t>ry tool documentation was based on release 2.3.24</w:t>
            </w:r>
            <w:r w:rsidRPr="0076644C">
              <w:rPr>
                <w:rFonts w:cs="Calibri"/>
                <w:noProof/>
                <w:sz w:val="18"/>
                <w:szCs w:val="18"/>
              </w:rPr>
              <w:t xml:space="preserve"> and this documentation is based on PMN 3.</w:t>
            </w:r>
            <w:r>
              <w:rPr>
                <w:rFonts w:cs="Calibri"/>
                <w:noProof/>
                <w:sz w:val="18"/>
                <w:szCs w:val="18"/>
              </w:rPr>
              <w:t>2.0. New features include User Registration, Plug-in Architecture, Security Group Access Control, and Projects.</w:t>
            </w:r>
          </w:p>
        </w:tc>
      </w:tr>
    </w:tbl>
    <w:p w:rsidR="005E1B7C" w:rsidRDefault="004A7AC7" w:rsidP="004A7AC7">
      <w:pPr>
        <w:rPr>
          <w:rFonts w:cs="Arial"/>
          <w:szCs w:val="22"/>
        </w:rPr>
      </w:pPr>
      <w:r>
        <w:rPr>
          <w:rFonts w:cs="Arial"/>
          <w:szCs w:val="22"/>
        </w:rPr>
        <w:br w:type="page"/>
      </w:r>
    </w:p>
    <w:p w:rsidR="004A7AC7" w:rsidRPr="00104624" w:rsidRDefault="004A7AC7" w:rsidP="004A7AC7">
      <w:pPr>
        <w:rPr>
          <w:rFonts w:cs="Arial"/>
          <w:szCs w:val="22"/>
        </w:rPr>
        <w:sectPr w:rsidR="004A7AC7" w:rsidRPr="00104624" w:rsidSect="00003823">
          <w:headerReference w:type="default" r:id="rId12"/>
          <w:footerReference w:type="default" r:id="rId13"/>
          <w:headerReference w:type="first" r:id="rId14"/>
          <w:footnotePr>
            <w:numFmt w:val="chicago"/>
          </w:footnotePr>
          <w:endnotePr>
            <w:numFmt w:val="decimal"/>
          </w:endnotePr>
          <w:pgSz w:w="12240" w:h="15840" w:code="1"/>
          <w:pgMar w:top="1440" w:right="1800" w:bottom="1440" w:left="1800" w:header="720" w:footer="720" w:gutter="0"/>
          <w:pgNumType w:start="1"/>
          <w:cols w:space="720"/>
          <w:docGrid w:linePitch="360"/>
        </w:sectPr>
      </w:pPr>
    </w:p>
    <w:p w:rsidR="00557754" w:rsidRPr="00BA05C4" w:rsidRDefault="0020062A" w:rsidP="00494563">
      <w:pPr>
        <w:pStyle w:val="Heading1"/>
      </w:pPr>
      <w:bookmarkStart w:id="13" w:name="_Toc267519521"/>
      <w:bookmarkStart w:id="14" w:name="_Toc291053823"/>
      <w:bookmarkStart w:id="15" w:name="_Toc360201429"/>
      <w:r w:rsidRPr="00BA05C4">
        <w:t>Overview and Background</w:t>
      </w:r>
      <w:bookmarkEnd w:id="13"/>
      <w:bookmarkEnd w:id="14"/>
      <w:bookmarkEnd w:id="15"/>
      <w:r w:rsidRPr="00BA05C4">
        <w:t xml:space="preserve"> </w:t>
      </w:r>
    </w:p>
    <w:p w:rsidR="00687702" w:rsidRDefault="000E4102" w:rsidP="00464C07">
      <w:pPr>
        <w:rPr>
          <w:rFonts w:cs="Arial"/>
          <w:szCs w:val="22"/>
        </w:rPr>
      </w:pPr>
      <w:r w:rsidRPr="00BA05C4">
        <w:rPr>
          <w:rFonts w:cs="Arial"/>
          <w:szCs w:val="22"/>
        </w:rPr>
        <w:t xml:space="preserve">The </w:t>
      </w:r>
      <w:r w:rsidR="001B7F3A">
        <w:rPr>
          <w:rFonts w:cs="Arial"/>
          <w:szCs w:val="22"/>
        </w:rPr>
        <w:t xml:space="preserve">Mini-Sentinel Distributed Query Tool is based on the </w:t>
      </w:r>
      <w:r w:rsidR="002335B3" w:rsidRPr="002335B3">
        <w:rPr>
          <w:rFonts w:cs="Arial"/>
          <w:szCs w:val="22"/>
        </w:rPr>
        <w:t>PopMedNet™</w:t>
      </w:r>
      <w:r>
        <w:rPr>
          <w:rFonts w:cs="Arial"/>
          <w:szCs w:val="22"/>
        </w:rPr>
        <w:t xml:space="preserve"> </w:t>
      </w:r>
      <w:r w:rsidRPr="00BA05C4">
        <w:rPr>
          <w:rFonts w:cs="Arial"/>
          <w:szCs w:val="22"/>
        </w:rPr>
        <w:t xml:space="preserve">system </w:t>
      </w:r>
      <w:r w:rsidR="001B7F3A">
        <w:rPr>
          <w:rFonts w:cs="Arial"/>
          <w:szCs w:val="22"/>
        </w:rPr>
        <w:t xml:space="preserve">that </w:t>
      </w:r>
      <w:r w:rsidR="00464C07">
        <w:rPr>
          <w:rFonts w:cs="Arial"/>
          <w:szCs w:val="22"/>
        </w:rPr>
        <w:t>e</w:t>
      </w:r>
      <w:r w:rsidRPr="000E4102">
        <w:rPr>
          <w:rFonts w:cs="Arial"/>
          <w:szCs w:val="22"/>
        </w:rPr>
        <w:t>nables simple, efficient creation and use of distributed data networks, through a set of tools and web-based services. I</w:t>
      </w:r>
      <w:r w:rsidR="00687702">
        <w:rPr>
          <w:rFonts w:cs="Arial"/>
          <w:szCs w:val="22"/>
        </w:rPr>
        <w:t>t i</w:t>
      </w:r>
      <w:r w:rsidRPr="000E4102">
        <w:rPr>
          <w:rFonts w:cs="Arial"/>
          <w:szCs w:val="22"/>
        </w:rPr>
        <w:t>s optimized to facilitate distributed analyses of medical product safety, comparative effectiveness, quality, medical resource utilization, cost-effectiveness, and related studies.</w:t>
      </w:r>
      <w:r w:rsidR="00464C07">
        <w:rPr>
          <w:rFonts w:cs="Arial"/>
          <w:szCs w:val="22"/>
        </w:rPr>
        <w:t xml:space="preserve"> </w:t>
      </w:r>
      <w:r w:rsidR="002753B9">
        <w:rPr>
          <w:rFonts w:cs="Arial"/>
          <w:szCs w:val="22"/>
        </w:rPr>
        <w:t xml:space="preserve">The system provides </w:t>
      </w:r>
      <w:r w:rsidR="00F63074" w:rsidRPr="000E4102">
        <w:rPr>
          <w:rFonts w:cs="Arial"/>
          <w:szCs w:val="22"/>
        </w:rPr>
        <w:t>secure</w:t>
      </w:r>
      <w:r w:rsidR="00F63074">
        <w:rPr>
          <w:rFonts w:cs="Arial"/>
          <w:szCs w:val="22"/>
        </w:rPr>
        <w:t>,</w:t>
      </w:r>
      <w:r w:rsidR="002753B9" w:rsidRPr="000E4102">
        <w:rPr>
          <w:rFonts w:cs="Arial"/>
          <w:szCs w:val="22"/>
        </w:rPr>
        <w:t xml:space="preserve"> customized, private portals, query tools,</w:t>
      </w:r>
      <w:r w:rsidR="00687702">
        <w:rPr>
          <w:rFonts w:cs="Arial"/>
          <w:szCs w:val="22"/>
        </w:rPr>
        <w:t xml:space="preserve"> and file transfer capabilities. It s</w:t>
      </w:r>
      <w:r w:rsidRPr="000E4102">
        <w:rPr>
          <w:rFonts w:cs="Arial"/>
          <w:szCs w:val="22"/>
        </w:rPr>
        <w:t xml:space="preserve">upports both menu driven queries and </w:t>
      </w:r>
      <w:r w:rsidR="002753B9">
        <w:rPr>
          <w:rFonts w:cs="Arial"/>
          <w:szCs w:val="22"/>
        </w:rPr>
        <w:t xml:space="preserve">distributed </w:t>
      </w:r>
      <w:r w:rsidRPr="000E4102">
        <w:rPr>
          <w:rFonts w:cs="Arial"/>
          <w:szCs w:val="22"/>
        </w:rPr>
        <w:t xml:space="preserve">analyses using complex, single use </w:t>
      </w:r>
      <w:r w:rsidR="002753B9">
        <w:rPr>
          <w:rFonts w:cs="Arial"/>
          <w:szCs w:val="22"/>
        </w:rPr>
        <w:t xml:space="preserve">or multi-use </w:t>
      </w:r>
      <w:r w:rsidRPr="000E4102">
        <w:rPr>
          <w:rFonts w:cs="Arial"/>
          <w:szCs w:val="22"/>
        </w:rPr>
        <w:t>programs</w:t>
      </w:r>
      <w:r w:rsidR="00464C07">
        <w:rPr>
          <w:rFonts w:cs="Arial"/>
          <w:szCs w:val="22"/>
        </w:rPr>
        <w:t xml:space="preserve"> designed to execute against a local data resource. </w:t>
      </w:r>
    </w:p>
    <w:p w:rsidR="00687702" w:rsidRDefault="00687702" w:rsidP="00464C07">
      <w:pPr>
        <w:rPr>
          <w:rFonts w:cs="Arial"/>
          <w:szCs w:val="22"/>
        </w:rPr>
      </w:pPr>
    </w:p>
    <w:p w:rsidR="000E4102" w:rsidRDefault="000E4102" w:rsidP="00464C07">
      <w:pPr>
        <w:rPr>
          <w:rFonts w:cs="Arial"/>
          <w:szCs w:val="22"/>
        </w:rPr>
      </w:pPr>
      <w:r w:rsidRPr="000E4102">
        <w:rPr>
          <w:rFonts w:cs="Arial"/>
          <w:szCs w:val="22"/>
        </w:rPr>
        <w:t xml:space="preserve">Data </w:t>
      </w:r>
      <w:r w:rsidR="00464C07">
        <w:rPr>
          <w:rFonts w:cs="Arial"/>
          <w:szCs w:val="22"/>
        </w:rPr>
        <w:t xml:space="preserve">partners </w:t>
      </w:r>
      <w:r w:rsidRPr="000E4102">
        <w:rPr>
          <w:rFonts w:cs="Arial"/>
          <w:szCs w:val="22"/>
        </w:rPr>
        <w:t xml:space="preserve">exercise full control over the files they make available for querying, </w:t>
      </w:r>
      <w:r w:rsidR="002753B9">
        <w:rPr>
          <w:rFonts w:cs="Arial"/>
          <w:szCs w:val="22"/>
        </w:rPr>
        <w:t xml:space="preserve">the results returned to requestors, </w:t>
      </w:r>
      <w:r w:rsidRPr="000E4102">
        <w:rPr>
          <w:rFonts w:cs="Arial"/>
          <w:szCs w:val="22"/>
        </w:rPr>
        <w:t>and the individuals who are permitted to submit queries.</w:t>
      </w:r>
      <w:r w:rsidR="001F169C">
        <w:rPr>
          <w:rFonts w:cs="Arial"/>
          <w:szCs w:val="22"/>
        </w:rPr>
        <w:t xml:space="preserve"> The</w:t>
      </w:r>
      <w:r w:rsidRPr="000E4102">
        <w:rPr>
          <w:rFonts w:cs="Arial"/>
          <w:szCs w:val="22"/>
        </w:rPr>
        <w:t xml:space="preserve"> </w:t>
      </w:r>
      <w:r w:rsidR="00CA29D2">
        <w:rPr>
          <w:rFonts w:cs="Arial"/>
          <w:szCs w:val="22"/>
        </w:rPr>
        <w:t>PopMedNet</w:t>
      </w:r>
      <w:r w:rsidR="00B31E12">
        <w:rPr>
          <w:rFonts w:cs="Arial"/>
          <w:szCs w:val="22"/>
        </w:rPr>
        <w:t>™</w:t>
      </w:r>
      <w:r w:rsidR="001F169C">
        <w:rPr>
          <w:rFonts w:cs="Arial"/>
          <w:szCs w:val="22"/>
        </w:rPr>
        <w:t xml:space="preserve"> software</w:t>
      </w:r>
      <w:r w:rsidR="002753B9">
        <w:rPr>
          <w:rFonts w:cs="Arial"/>
          <w:szCs w:val="22"/>
        </w:rPr>
        <w:t xml:space="preserve"> </w:t>
      </w:r>
      <w:r w:rsidR="00687702">
        <w:rPr>
          <w:rFonts w:cs="Arial"/>
          <w:szCs w:val="22"/>
        </w:rPr>
        <w:t>can accommodate</w:t>
      </w:r>
      <w:r w:rsidRPr="000E4102">
        <w:rPr>
          <w:rFonts w:cs="Arial"/>
          <w:szCs w:val="22"/>
        </w:rPr>
        <w:t xml:space="preserve"> a wide scope of network sizes and complexity, ranging from of single datasets held by only two organizations through multi-year projects encompassing dozens of organizations</w:t>
      </w:r>
      <w:r w:rsidR="00687702">
        <w:rPr>
          <w:rFonts w:cs="Arial"/>
          <w:szCs w:val="22"/>
        </w:rPr>
        <w:t xml:space="preserve"> and dozens of data resources</w:t>
      </w:r>
      <w:r w:rsidRPr="000E4102">
        <w:rPr>
          <w:rFonts w:cs="Arial"/>
          <w:szCs w:val="22"/>
        </w:rPr>
        <w:t>.</w:t>
      </w:r>
      <w:r w:rsidR="00464C07">
        <w:rPr>
          <w:rFonts w:cs="Arial"/>
          <w:szCs w:val="22"/>
        </w:rPr>
        <w:t xml:space="preserve"> </w:t>
      </w:r>
    </w:p>
    <w:p w:rsidR="00464C07" w:rsidRDefault="00464C07" w:rsidP="00464C07">
      <w:pPr>
        <w:rPr>
          <w:rFonts w:cs="Arial"/>
          <w:szCs w:val="22"/>
        </w:rPr>
      </w:pPr>
    </w:p>
    <w:p w:rsidR="00C90BEE" w:rsidRDefault="00B046F5">
      <w:pPr>
        <w:rPr>
          <w:rFonts w:cs="Arial"/>
          <w:b/>
          <w:szCs w:val="22"/>
        </w:rPr>
      </w:pPr>
      <w:r w:rsidRPr="00BA05C4">
        <w:rPr>
          <w:rFonts w:cs="Arial"/>
          <w:szCs w:val="22"/>
        </w:rPr>
        <w:t xml:space="preserve">This document describes the </w:t>
      </w:r>
      <w:r>
        <w:rPr>
          <w:rFonts w:cs="Arial"/>
          <w:szCs w:val="22"/>
        </w:rPr>
        <w:t xml:space="preserve">overall </w:t>
      </w:r>
      <w:r w:rsidR="001B7F3A">
        <w:rPr>
          <w:rFonts w:cs="Arial"/>
          <w:szCs w:val="22"/>
        </w:rPr>
        <w:t>Mini-Sentinel Distributed Query Tool</w:t>
      </w:r>
      <w:r w:rsidR="001B7F3A" w:rsidRPr="00BA05C4">
        <w:rPr>
          <w:rFonts w:cs="Arial"/>
          <w:szCs w:val="22"/>
        </w:rPr>
        <w:t xml:space="preserve"> </w:t>
      </w:r>
      <w:r w:rsidRPr="00BA05C4">
        <w:rPr>
          <w:rFonts w:cs="Arial"/>
          <w:szCs w:val="22"/>
        </w:rPr>
        <w:t>architecture, and details the technical and security approaches implemented.</w:t>
      </w:r>
      <w:r>
        <w:rPr>
          <w:rFonts w:cs="Arial"/>
          <w:szCs w:val="22"/>
        </w:rPr>
        <w:t xml:space="preserve"> </w:t>
      </w:r>
      <w:r w:rsidR="00E37AE8">
        <w:rPr>
          <w:rFonts w:cs="Arial"/>
          <w:szCs w:val="22"/>
        </w:rPr>
        <w:t xml:space="preserve"> </w:t>
      </w:r>
    </w:p>
    <w:p w:rsidR="0067416B" w:rsidRDefault="0067416B" w:rsidP="00C81777">
      <w:pPr>
        <w:rPr>
          <w:rFonts w:cs="Arial"/>
          <w:szCs w:val="22"/>
        </w:rPr>
      </w:pPr>
    </w:p>
    <w:p w:rsidR="00C81777" w:rsidRDefault="00F75C39" w:rsidP="00C81777">
      <w:pPr>
        <w:rPr>
          <w:rFonts w:cs="Arial"/>
          <w:szCs w:val="22"/>
        </w:rPr>
      </w:pPr>
      <w:r>
        <w:rPr>
          <w:rFonts w:cs="Arial"/>
          <w:szCs w:val="22"/>
        </w:rPr>
        <w:t xml:space="preserve">The Department of Population Medicine at the Harvard Pilgrim Health Care Institute </w:t>
      </w:r>
      <w:r w:rsidR="00E17462">
        <w:rPr>
          <w:rFonts w:cs="Arial"/>
          <w:szCs w:val="22"/>
        </w:rPr>
        <w:t xml:space="preserve">(HPHCI) </w:t>
      </w:r>
      <w:r>
        <w:rPr>
          <w:rFonts w:cs="Arial"/>
          <w:szCs w:val="22"/>
        </w:rPr>
        <w:t xml:space="preserve">led development of the system in collaboration with </w:t>
      </w:r>
      <w:r w:rsidRPr="00F75C39">
        <w:rPr>
          <w:rFonts w:cs="Arial"/>
          <w:szCs w:val="22"/>
        </w:rPr>
        <w:t xml:space="preserve">Lincoln Peak Partners </w:t>
      </w:r>
      <w:r>
        <w:rPr>
          <w:rFonts w:cs="Arial"/>
          <w:szCs w:val="22"/>
        </w:rPr>
        <w:t xml:space="preserve">(LPP). </w:t>
      </w:r>
      <w:r w:rsidRPr="00F75C39">
        <w:rPr>
          <w:rFonts w:cs="Arial"/>
          <w:szCs w:val="22"/>
        </w:rPr>
        <w:t xml:space="preserve">Lincoln Peak Partners </w:t>
      </w:r>
      <w:r>
        <w:rPr>
          <w:rFonts w:cs="Arial"/>
          <w:szCs w:val="22"/>
        </w:rPr>
        <w:t>provides support services and secure hosting for current system users, and leads development of system enhancements.</w:t>
      </w:r>
    </w:p>
    <w:p w:rsidR="009C6E05" w:rsidRDefault="009C6E05" w:rsidP="00C81777">
      <w:pPr>
        <w:rPr>
          <w:rFonts w:cs="Arial"/>
          <w:szCs w:val="22"/>
        </w:rPr>
      </w:pPr>
    </w:p>
    <w:p w:rsidR="009C6E05" w:rsidRPr="00BA05C4" w:rsidRDefault="009C6E05" w:rsidP="00C81777">
      <w:pPr>
        <w:rPr>
          <w:rFonts w:cs="Arial"/>
          <w:szCs w:val="22"/>
        </w:rPr>
      </w:pPr>
      <w:r>
        <w:rPr>
          <w:rFonts w:cs="Arial"/>
          <w:szCs w:val="22"/>
        </w:rPr>
        <w:t xml:space="preserve">This document describes </w:t>
      </w:r>
      <w:r w:rsidR="00CA29D2">
        <w:rPr>
          <w:rFonts w:cs="Arial"/>
          <w:szCs w:val="22"/>
        </w:rPr>
        <w:t>PopMedNet</w:t>
      </w:r>
      <w:r>
        <w:rPr>
          <w:rFonts w:cs="Arial"/>
          <w:szCs w:val="22"/>
        </w:rPr>
        <w:t xml:space="preserve"> Release 3.</w:t>
      </w:r>
      <w:r w:rsidR="001B7F3A">
        <w:rPr>
          <w:rFonts w:cs="Arial"/>
          <w:szCs w:val="22"/>
        </w:rPr>
        <w:t>2</w:t>
      </w:r>
      <w:r>
        <w:rPr>
          <w:rFonts w:cs="Arial"/>
          <w:szCs w:val="22"/>
        </w:rPr>
        <w:t>, a major upgrade to the previous version 2 release.  Release 3.</w:t>
      </w:r>
      <w:r w:rsidR="001B7F3A">
        <w:rPr>
          <w:rFonts w:cs="Arial"/>
          <w:szCs w:val="22"/>
        </w:rPr>
        <w:t>2</w:t>
      </w:r>
      <w:r>
        <w:rPr>
          <w:rFonts w:cs="Arial"/>
          <w:szCs w:val="22"/>
        </w:rPr>
        <w:t xml:space="preserve"> includes a redesigned and enhanced security system as well as a “</w:t>
      </w:r>
      <w:r w:rsidR="00640B1F">
        <w:rPr>
          <w:rFonts w:cs="Arial"/>
          <w:szCs w:val="22"/>
        </w:rPr>
        <w:t>plug-in</w:t>
      </w:r>
      <w:r>
        <w:rPr>
          <w:rFonts w:cs="Arial"/>
          <w:szCs w:val="22"/>
        </w:rPr>
        <w:t xml:space="preserve">” framework for queries and the data models that support them.  This approach provides a more </w:t>
      </w:r>
      <w:r w:rsidR="004F770E">
        <w:rPr>
          <w:rFonts w:cs="Arial"/>
          <w:szCs w:val="22"/>
        </w:rPr>
        <w:t xml:space="preserve">secure, </w:t>
      </w:r>
      <w:r>
        <w:rPr>
          <w:rFonts w:cs="Arial"/>
          <w:szCs w:val="22"/>
        </w:rPr>
        <w:t>extensible</w:t>
      </w:r>
      <w:r w:rsidR="004F770E">
        <w:rPr>
          <w:rFonts w:cs="Arial"/>
          <w:szCs w:val="22"/>
        </w:rPr>
        <w:t>,</w:t>
      </w:r>
      <w:r>
        <w:rPr>
          <w:rFonts w:cs="Arial"/>
          <w:szCs w:val="22"/>
        </w:rPr>
        <w:t xml:space="preserve"> and scalable system </w:t>
      </w:r>
      <w:r w:rsidR="004F770E">
        <w:rPr>
          <w:rFonts w:cs="Arial"/>
          <w:szCs w:val="22"/>
        </w:rPr>
        <w:t xml:space="preserve">for </w:t>
      </w:r>
      <w:r>
        <w:rPr>
          <w:rFonts w:cs="Arial"/>
          <w:szCs w:val="22"/>
        </w:rPr>
        <w:t>integration of request models implemented in both native and foreign technologies.</w:t>
      </w:r>
    </w:p>
    <w:p w:rsidR="001B7F3A" w:rsidRDefault="001B7F3A">
      <w:pPr>
        <w:rPr>
          <w:rFonts w:cs="Arial"/>
          <w:szCs w:val="22"/>
        </w:rPr>
      </w:pPr>
      <w:r>
        <w:rPr>
          <w:rFonts w:cs="Arial"/>
          <w:szCs w:val="22"/>
        </w:rPr>
        <w:br w:type="page"/>
      </w:r>
    </w:p>
    <w:p w:rsidR="00C81777" w:rsidRPr="00BA05C4" w:rsidRDefault="00C81777" w:rsidP="00C81777">
      <w:pPr>
        <w:rPr>
          <w:rFonts w:cs="Arial"/>
          <w:szCs w:val="22"/>
        </w:rPr>
      </w:pPr>
    </w:p>
    <w:p w:rsidR="001D1748" w:rsidRPr="00BA05C4" w:rsidRDefault="00561729" w:rsidP="00021F84">
      <w:pPr>
        <w:pStyle w:val="Heading1"/>
      </w:pPr>
      <w:bookmarkStart w:id="16" w:name="_Toc267519522"/>
      <w:bookmarkStart w:id="17" w:name="_Toc291053824"/>
      <w:bookmarkStart w:id="18" w:name="_Toc360201430"/>
      <w:r w:rsidRPr="00BA05C4">
        <w:t xml:space="preserve">System </w:t>
      </w:r>
      <w:r w:rsidR="0068165F" w:rsidRPr="00BA05C4">
        <w:t>Overview</w:t>
      </w:r>
      <w:bookmarkEnd w:id="16"/>
      <w:bookmarkEnd w:id="17"/>
      <w:bookmarkEnd w:id="18"/>
    </w:p>
    <w:p w:rsidR="00561729" w:rsidRPr="00BA05C4" w:rsidRDefault="00C71D50" w:rsidP="00F945C8">
      <w:pPr>
        <w:pStyle w:val="ListParagraph"/>
        <w:spacing w:after="0" w:line="240" w:lineRule="auto"/>
        <w:ind w:left="0"/>
        <w:rPr>
          <w:rFonts w:asciiTheme="minorHAnsi" w:hAnsiTheme="minorHAnsi" w:cs="Arial"/>
        </w:rPr>
      </w:pPr>
      <w:r w:rsidRPr="00BA05C4">
        <w:rPr>
          <w:rFonts w:asciiTheme="minorHAnsi" w:hAnsiTheme="minorHAnsi" w:cs="Arial"/>
        </w:rPr>
        <w:t xml:space="preserve">The </w:t>
      </w:r>
      <w:r w:rsidR="001B7F3A">
        <w:rPr>
          <w:rFonts w:asciiTheme="minorHAnsi" w:hAnsiTheme="minorHAnsi" w:cs="Arial"/>
        </w:rPr>
        <w:t>Mini-Sentinel Distributed Query Tool</w:t>
      </w:r>
      <w:r w:rsidRPr="00BA05C4">
        <w:rPr>
          <w:rFonts w:asciiTheme="minorHAnsi" w:hAnsiTheme="minorHAnsi" w:cs="Arial"/>
        </w:rPr>
        <w:t xml:space="preserve"> is comprised of two separate </w:t>
      </w:r>
      <w:r w:rsidR="00BF14B3">
        <w:rPr>
          <w:rFonts w:asciiTheme="minorHAnsi" w:hAnsiTheme="minorHAnsi" w:cs="Arial"/>
        </w:rPr>
        <w:t>components</w:t>
      </w:r>
      <w:r w:rsidR="0026737D" w:rsidRPr="00BA05C4">
        <w:rPr>
          <w:rFonts w:asciiTheme="minorHAnsi" w:hAnsiTheme="minorHAnsi" w:cs="Arial"/>
        </w:rPr>
        <w:t xml:space="preserve">, the Portal </w:t>
      </w:r>
      <w:r w:rsidR="00BF14B3">
        <w:rPr>
          <w:rFonts w:asciiTheme="minorHAnsi" w:hAnsiTheme="minorHAnsi" w:cs="Arial"/>
        </w:rPr>
        <w:t xml:space="preserve">website </w:t>
      </w:r>
      <w:r w:rsidR="0026737D" w:rsidRPr="00BA05C4">
        <w:rPr>
          <w:rFonts w:asciiTheme="minorHAnsi" w:hAnsiTheme="minorHAnsi" w:cs="Arial"/>
        </w:rPr>
        <w:t>and the DataMart</w:t>
      </w:r>
      <w:r w:rsidR="00297EE5" w:rsidRPr="00BA05C4">
        <w:rPr>
          <w:rFonts w:asciiTheme="minorHAnsi" w:hAnsiTheme="minorHAnsi" w:cs="Arial"/>
        </w:rPr>
        <w:t xml:space="preserve"> Client</w:t>
      </w:r>
      <w:r w:rsidRPr="00BA05C4">
        <w:rPr>
          <w:rFonts w:asciiTheme="minorHAnsi" w:hAnsiTheme="minorHAnsi" w:cs="Arial"/>
        </w:rPr>
        <w:t xml:space="preserve">. The </w:t>
      </w:r>
      <w:r w:rsidRPr="00BA05C4">
        <w:rPr>
          <w:rFonts w:asciiTheme="minorHAnsi" w:hAnsiTheme="minorHAnsi" w:cs="Arial"/>
          <w:b/>
        </w:rPr>
        <w:t>Portal</w:t>
      </w:r>
      <w:r w:rsidRPr="00BA05C4">
        <w:rPr>
          <w:rFonts w:asciiTheme="minorHAnsi" w:hAnsiTheme="minorHAnsi" w:cs="Arial"/>
        </w:rPr>
        <w:t xml:space="preserve"> (</w:t>
      </w:r>
      <w:r w:rsidR="0026737D" w:rsidRPr="00BA05C4">
        <w:rPr>
          <w:rFonts w:asciiTheme="minorHAnsi" w:hAnsiTheme="minorHAnsi" w:cs="Arial"/>
        </w:rPr>
        <w:t xml:space="preserve">there is </w:t>
      </w:r>
      <w:r w:rsidRPr="00BA05C4">
        <w:rPr>
          <w:rFonts w:asciiTheme="minorHAnsi" w:hAnsiTheme="minorHAnsi" w:cs="Arial"/>
        </w:rPr>
        <w:t xml:space="preserve">one </w:t>
      </w:r>
      <w:r w:rsidR="0026737D" w:rsidRPr="00BA05C4">
        <w:rPr>
          <w:rFonts w:asciiTheme="minorHAnsi" w:hAnsiTheme="minorHAnsi" w:cs="Arial"/>
        </w:rPr>
        <w:t>Portal</w:t>
      </w:r>
      <w:r w:rsidR="00F131D4" w:rsidRPr="00BA05C4">
        <w:rPr>
          <w:rFonts w:asciiTheme="minorHAnsi" w:hAnsiTheme="minorHAnsi" w:cs="Arial"/>
        </w:rPr>
        <w:t xml:space="preserve"> per Network</w:t>
      </w:r>
      <w:r w:rsidR="0026737D" w:rsidRPr="00BA05C4">
        <w:rPr>
          <w:rFonts w:asciiTheme="minorHAnsi" w:hAnsiTheme="minorHAnsi" w:cs="Arial"/>
        </w:rPr>
        <w:t>)</w:t>
      </w:r>
      <w:r w:rsidRPr="00BA05C4">
        <w:rPr>
          <w:rFonts w:asciiTheme="minorHAnsi" w:hAnsiTheme="minorHAnsi" w:cs="Arial"/>
        </w:rPr>
        <w:t xml:space="preserve"> is the starting point for </w:t>
      </w:r>
      <w:r w:rsidR="0026737D" w:rsidRPr="00BA05C4">
        <w:rPr>
          <w:rFonts w:asciiTheme="minorHAnsi" w:hAnsiTheme="minorHAnsi" w:cs="Arial"/>
        </w:rPr>
        <w:t xml:space="preserve">all </w:t>
      </w:r>
      <w:r w:rsidRPr="00BA05C4">
        <w:rPr>
          <w:rFonts w:asciiTheme="minorHAnsi" w:hAnsiTheme="minorHAnsi" w:cs="Arial"/>
        </w:rPr>
        <w:t>information request</w:t>
      </w:r>
      <w:r w:rsidR="0026737D" w:rsidRPr="00BA05C4">
        <w:rPr>
          <w:rFonts w:asciiTheme="minorHAnsi" w:hAnsiTheme="minorHAnsi" w:cs="Arial"/>
        </w:rPr>
        <w:t xml:space="preserve">s and controls all system communications, security, and governance policies. </w:t>
      </w:r>
      <w:r w:rsidRPr="00BA05C4">
        <w:rPr>
          <w:rFonts w:asciiTheme="minorHAnsi" w:hAnsiTheme="minorHAnsi" w:cs="Arial"/>
        </w:rPr>
        <w:t xml:space="preserve">Data </w:t>
      </w:r>
      <w:r w:rsidR="00DF7550">
        <w:rPr>
          <w:rFonts w:asciiTheme="minorHAnsi" w:hAnsiTheme="minorHAnsi" w:cs="Arial"/>
        </w:rPr>
        <w:t>p</w:t>
      </w:r>
      <w:r w:rsidRPr="00BA05C4">
        <w:rPr>
          <w:rFonts w:asciiTheme="minorHAnsi" w:hAnsiTheme="minorHAnsi" w:cs="Arial"/>
        </w:rPr>
        <w:t>artners</w:t>
      </w:r>
      <w:r w:rsidRPr="00BA05C4">
        <w:rPr>
          <w:rFonts w:asciiTheme="minorHAnsi" w:hAnsiTheme="minorHAnsi" w:cs="Arial"/>
          <w:b/>
        </w:rPr>
        <w:t xml:space="preserve"> </w:t>
      </w:r>
      <w:r w:rsidRPr="00BA05C4">
        <w:rPr>
          <w:rFonts w:asciiTheme="minorHAnsi" w:hAnsiTheme="minorHAnsi" w:cs="Arial"/>
        </w:rPr>
        <w:t xml:space="preserve">receive </w:t>
      </w:r>
      <w:r w:rsidR="00F131D4" w:rsidRPr="00BA05C4">
        <w:rPr>
          <w:rFonts w:asciiTheme="minorHAnsi" w:hAnsiTheme="minorHAnsi" w:cs="Arial"/>
        </w:rPr>
        <w:t>queries</w:t>
      </w:r>
      <w:r w:rsidRPr="00BA05C4">
        <w:rPr>
          <w:rFonts w:asciiTheme="minorHAnsi" w:hAnsiTheme="minorHAnsi" w:cs="Arial"/>
        </w:rPr>
        <w:t>, process them</w:t>
      </w:r>
      <w:r w:rsidR="0026737D" w:rsidRPr="00BA05C4">
        <w:rPr>
          <w:rFonts w:asciiTheme="minorHAnsi" w:hAnsiTheme="minorHAnsi" w:cs="Arial"/>
        </w:rPr>
        <w:t xml:space="preserve">, </w:t>
      </w:r>
      <w:r w:rsidRPr="00BA05C4">
        <w:rPr>
          <w:rFonts w:asciiTheme="minorHAnsi" w:hAnsiTheme="minorHAnsi" w:cs="Arial"/>
        </w:rPr>
        <w:t xml:space="preserve">and </w:t>
      </w:r>
      <w:r w:rsidR="0026737D" w:rsidRPr="00BA05C4">
        <w:rPr>
          <w:rFonts w:asciiTheme="minorHAnsi" w:hAnsiTheme="minorHAnsi" w:cs="Arial"/>
        </w:rPr>
        <w:t xml:space="preserve">securely </w:t>
      </w:r>
      <w:r w:rsidRPr="00BA05C4">
        <w:rPr>
          <w:rFonts w:asciiTheme="minorHAnsi" w:hAnsiTheme="minorHAnsi" w:cs="Arial"/>
        </w:rPr>
        <w:t>return them to the Portal</w:t>
      </w:r>
      <w:r w:rsidR="0026737D" w:rsidRPr="00BA05C4">
        <w:rPr>
          <w:rFonts w:asciiTheme="minorHAnsi" w:hAnsiTheme="minorHAnsi" w:cs="Arial"/>
        </w:rPr>
        <w:t xml:space="preserve"> via their local </w:t>
      </w:r>
      <w:r w:rsidR="0026737D" w:rsidRPr="00BA05C4">
        <w:rPr>
          <w:rFonts w:asciiTheme="minorHAnsi" w:hAnsiTheme="minorHAnsi" w:cs="Arial"/>
          <w:b/>
        </w:rPr>
        <w:t>DataMart</w:t>
      </w:r>
      <w:r w:rsidR="009613DA" w:rsidRPr="00BA05C4">
        <w:rPr>
          <w:rStyle w:val="FootnoteReference"/>
          <w:rFonts w:asciiTheme="minorHAnsi" w:hAnsiTheme="minorHAnsi" w:cs="Arial"/>
          <w:b/>
        </w:rPr>
        <w:footnoteReference w:id="1"/>
      </w:r>
      <w:r w:rsidR="009613DA" w:rsidRPr="00BA05C4">
        <w:rPr>
          <w:rFonts w:asciiTheme="minorHAnsi" w:hAnsiTheme="minorHAnsi" w:cs="Arial"/>
          <w:b/>
        </w:rPr>
        <w:t xml:space="preserve"> </w:t>
      </w:r>
      <w:r w:rsidR="00240EC1" w:rsidRPr="00BA05C4">
        <w:rPr>
          <w:rFonts w:asciiTheme="minorHAnsi" w:hAnsiTheme="minorHAnsi" w:cs="Arial"/>
          <w:b/>
        </w:rPr>
        <w:t>C</w:t>
      </w:r>
      <w:r w:rsidR="009613DA" w:rsidRPr="00BA05C4">
        <w:rPr>
          <w:rFonts w:asciiTheme="minorHAnsi" w:hAnsiTheme="minorHAnsi" w:cs="Arial"/>
          <w:b/>
        </w:rPr>
        <w:t>lient</w:t>
      </w:r>
      <w:r w:rsidRPr="00BA05C4">
        <w:rPr>
          <w:rFonts w:asciiTheme="minorHAnsi" w:hAnsiTheme="minorHAnsi" w:cs="Arial"/>
        </w:rPr>
        <w:t xml:space="preserve">. There is exactly one Portal in the </w:t>
      </w:r>
      <w:r w:rsidR="00F131D4" w:rsidRPr="00BA05C4">
        <w:rPr>
          <w:rFonts w:asciiTheme="minorHAnsi" w:hAnsiTheme="minorHAnsi" w:cs="Arial"/>
        </w:rPr>
        <w:t xml:space="preserve">network </w:t>
      </w:r>
      <w:r w:rsidRPr="00BA05C4">
        <w:rPr>
          <w:rFonts w:asciiTheme="minorHAnsi" w:hAnsiTheme="minorHAnsi" w:cs="Arial"/>
        </w:rPr>
        <w:t xml:space="preserve">and </w:t>
      </w:r>
      <w:r w:rsidR="00D349E8">
        <w:rPr>
          <w:rFonts w:asciiTheme="minorHAnsi" w:hAnsiTheme="minorHAnsi" w:cs="Arial"/>
        </w:rPr>
        <w:t xml:space="preserve">each </w:t>
      </w:r>
      <w:r w:rsidR="001B7F3A">
        <w:rPr>
          <w:rFonts w:asciiTheme="minorHAnsi" w:hAnsiTheme="minorHAnsi" w:cs="Arial"/>
        </w:rPr>
        <w:t xml:space="preserve">Mini-Sentinel </w:t>
      </w:r>
      <w:r w:rsidR="00D349E8">
        <w:rPr>
          <w:rFonts w:asciiTheme="minorHAnsi" w:hAnsiTheme="minorHAnsi" w:cs="Arial"/>
        </w:rPr>
        <w:t xml:space="preserve">data partner can have one or more </w:t>
      </w:r>
      <w:r w:rsidRPr="00BA05C4">
        <w:rPr>
          <w:rFonts w:asciiTheme="minorHAnsi" w:hAnsiTheme="minorHAnsi" w:cs="Arial"/>
        </w:rPr>
        <w:t>DataMarts. All query request</w:t>
      </w:r>
      <w:r w:rsidR="00F131D4" w:rsidRPr="00BA05C4">
        <w:rPr>
          <w:rFonts w:asciiTheme="minorHAnsi" w:hAnsiTheme="minorHAnsi" w:cs="Arial"/>
        </w:rPr>
        <w:t>s</w:t>
      </w:r>
      <w:r w:rsidRPr="00BA05C4">
        <w:rPr>
          <w:rFonts w:asciiTheme="minorHAnsi" w:hAnsiTheme="minorHAnsi" w:cs="Arial"/>
        </w:rPr>
        <w:t xml:space="preserve"> and communications within the network are </w:t>
      </w:r>
      <w:r w:rsidR="00F131D4" w:rsidRPr="00BA05C4">
        <w:rPr>
          <w:rFonts w:asciiTheme="minorHAnsi" w:hAnsiTheme="minorHAnsi" w:cs="Arial"/>
        </w:rPr>
        <w:t xml:space="preserve">securely </w:t>
      </w:r>
      <w:r w:rsidRPr="00BA05C4">
        <w:rPr>
          <w:rFonts w:asciiTheme="minorHAnsi" w:hAnsiTheme="minorHAnsi" w:cs="Arial"/>
        </w:rPr>
        <w:t xml:space="preserve">routed from the Portal to the DataMarts </w:t>
      </w:r>
      <w:r w:rsidR="00D349E8">
        <w:rPr>
          <w:rFonts w:asciiTheme="minorHAnsi" w:hAnsiTheme="minorHAnsi" w:cs="Arial"/>
        </w:rPr>
        <w:t xml:space="preserve">Client </w:t>
      </w:r>
      <w:r w:rsidRPr="00BA05C4">
        <w:rPr>
          <w:rFonts w:asciiTheme="minorHAnsi" w:hAnsiTheme="minorHAnsi" w:cs="Arial"/>
        </w:rPr>
        <w:t>and then back to the Portal</w:t>
      </w:r>
      <w:r w:rsidR="00561729" w:rsidRPr="00BA05C4">
        <w:rPr>
          <w:rFonts w:asciiTheme="minorHAnsi" w:hAnsiTheme="minorHAnsi" w:cs="Arial"/>
        </w:rPr>
        <w:t xml:space="preserve">. </w:t>
      </w:r>
      <w:r w:rsidR="004723C3" w:rsidRPr="00BA05C4">
        <w:rPr>
          <w:rFonts w:asciiTheme="minorHAnsi" w:hAnsiTheme="minorHAnsi" w:cs="Arial"/>
        </w:rPr>
        <w:t>The reference material provides additional details on the querying process.</w:t>
      </w:r>
    </w:p>
    <w:p w:rsidR="001E5F7B" w:rsidRPr="00BA05C4" w:rsidRDefault="001E5F7B" w:rsidP="00C71D50">
      <w:pPr>
        <w:pStyle w:val="ListParagraph"/>
        <w:spacing w:after="0"/>
        <w:ind w:left="0"/>
        <w:rPr>
          <w:rFonts w:asciiTheme="minorHAnsi" w:hAnsiTheme="minorHAnsi" w:cs="Arial"/>
        </w:rPr>
      </w:pPr>
    </w:p>
    <w:p w:rsidR="00A56F34" w:rsidRDefault="00EB58C0" w:rsidP="00C004B5">
      <w:pPr>
        <w:tabs>
          <w:tab w:val="left" w:pos="720"/>
        </w:tabs>
        <w:rPr>
          <w:rFonts w:cs="Arial"/>
          <w:szCs w:val="22"/>
        </w:rPr>
      </w:pPr>
      <w:r w:rsidRPr="00BA05C4">
        <w:rPr>
          <w:rFonts w:cs="Arial"/>
          <w:szCs w:val="22"/>
        </w:rPr>
        <w:t xml:space="preserve">To participate in </w:t>
      </w:r>
      <w:r w:rsidR="00361D80" w:rsidRPr="00BA05C4">
        <w:rPr>
          <w:rFonts w:cs="Arial"/>
          <w:szCs w:val="22"/>
        </w:rPr>
        <w:t xml:space="preserve">a </w:t>
      </w:r>
      <w:r w:rsidRPr="00BA05C4">
        <w:rPr>
          <w:rFonts w:cs="Arial"/>
          <w:szCs w:val="22"/>
        </w:rPr>
        <w:t>network, data partner</w:t>
      </w:r>
      <w:r w:rsidR="00BB48C7" w:rsidRPr="00BA05C4">
        <w:rPr>
          <w:rFonts w:cs="Arial"/>
          <w:szCs w:val="22"/>
        </w:rPr>
        <w:t>s must</w:t>
      </w:r>
      <w:r w:rsidRPr="00BA05C4">
        <w:rPr>
          <w:rFonts w:cs="Arial"/>
          <w:szCs w:val="22"/>
        </w:rPr>
        <w:t>:</w:t>
      </w:r>
    </w:p>
    <w:p w:rsidR="00C441D3" w:rsidRPr="00BA05C4" w:rsidRDefault="00C441D3" w:rsidP="00C004B5">
      <w:pPr>
        <w:tabs>
          <w:tab w:val="left" w:pos="720"/>
        </w:tabs>
        <w:rPr>
          <w:rFonts w:cs="Arial"/>
          <w:szCs w:val="22"/>
        </w:rPr>
      </w:pPr>
    </w:p>
    <w:p w:rsidR="00A56F34" w:rsidRPr="00BA05C4" w:rsidRDefault="00A56F34" w:rsidP="009E3DB4">
      <w:pPr>
        <w:numPr>
          <w:ilvl w:val="0"/>
          <w:numId w:val="4"/>
        </w:numPr>
        <w:rPr>
          <w:rFonts w:cs="Arial"/>
          <w:szCs w:val="22"/>
        </w:rPr>
      </w:pPr>
      <w:r w:rsidRPr="00BA05C4">
        <w:rPr>
          <w:rFonts w:cs="Arial"/>
          <w:szCs w:val="22"/>
        </w:rPr>
        <w:t xml:space="preserve">Install and configure the </w:t>
      </w:r>
      <w:r w:rsidR="009613DA" w:rsidRPr="00BA05C4">
        <w:rPr>
          <w:rFonts w:cs="Arial"/>
          <w:szCs w:val="22"/>
        </w:rPr>
        <w:t xml:space="preserve">DataMart </w:t>
      </w:r>
      <w:r w:rsidR="00240EC1" w:rsidRPr="00BA05C4">
        <w:rPr>
          <w:rFonts w:cs="Arial"/>
          <w:szCs w:val="22"/>
        </w:rPr>
        <w:t>C</w:t>
      </w:r>
      <w:r w:rsidR="004600ED">
        <w:rPr>
          <w:rFonts w:cs="Arial"/>
          <w:szCs w:val="22"/>
        </w:rPr>
        <w:t>lient</w:t>
      </w:r>
      <w:r w:rsidR="009613DA" w:rsidRPr="00BA05C4">
        <w:rPr>
          <w:rFonts w:cs="Arial"/>
          <w:szCs w:val="22"/>
        </w:rPr>
        <w:t xml:space="preserve"> </w:t>
      </w:r>
      <w:r w:rsidRPr="00BA05C4">
        <w:rPr>
          <w:rFonts w:cs="Arial"/>
          <w:szCs w:val="22"/>
        </w:rPr>
        <w:t>on one or more local computers</w:t>
      </w:r>
      <w:r w:rsidR="003664AE">
        <w:rPr>
          <w:rFonts w:cs="Arial"/>
          <w:szCs w:val="22"/>
        </w:rPr>
        <w:t xml:space="preserve"> or servers</w:t>
      </w:r>
    </w:p>
    <w:p w:rsidR="00A56F34" w:rsidRPr="00BA05C4" w:rsidRDefault="00A56F34" w:rsidP="009E3DB4">
      <w:pPr>
        <w:numPr>
          <w:ilvl w:val="0"/>
          <w:numId w:val="4"/>
        </w:numPr>
        <w:rPr>
          <w:rFonts w:cs="Arial"/>
          <w:szCs w:val="22"/>
        </w:rPr>
      </w:pPr>
      <w:r w:rsidRPr="00BA05C4">
        <w:rPr>
          <w:rFonts w:cs="Arial"/>
          <w:szCs w:val="22"/>
        </w:rPr>
        <w:t>Assign one or more staff members as the DataMart Administrator</w:t>
      </w:r>
      <w:r w:rsidR="00A2549B">
        <w:rPr>
          <w:rFonts w:cs="Arial"/>
          <w:szCs w:val="22"/>
        </w:rPr>
        <w:t>(s)</w:t>
      </w:r>
      <w:r w:rsidRPr="00BA05C4">
        <w:rPr>
          <w:rFonts w:cs="Arial"/>
          <w:szCs w:val="22"/>
        </w:rPr>
        <w:t xml:space="preserve"> responsible for interacting with the system </w:t>
      </w:r>
      <w:r w:rsidR="004600ED">
        <w:rPr>
          <w:rFonts w:cs="Arial"/>
          <w:szCs w:val="22"/>
        </w:rPr>
        <w:t xml:space="preserve">(via the DataMart Client and the Portal) </w:t>
      </w:r>
      <w:r w:rsidR="00BB48C7" w:rsidRPr="00BA05C4">
        <w:rPr>
          <w:rFonts w:cs="Arial"/>
          <w:szCs w:val="22"/>
        </w:rPr>
        <w:t xml:space="preserve">on behalf of </w:t>
      </w:r>
      <w:r w:rsidRPr="00BA05C4">
        <w:rPr>
          <w:rFonts w:cs="Arial"/>
          <w:szCs w:val="22"/>
        </w:rPr>
        <w:t>the data partner</w:t>
      </w:r>
    </w:p>
    <w:p w:rsidR="00E27542" w:rsidRPr="00BA05C4" w:rsidRDefault="00E27542" w:rsidP="009E3DB4">
      <w:pPr>
        <w:numPr>
          <w:ilvl w:val="0"/>
          <w:numId w:val="4"/>
        </w:numPr>
        <w:rPr>
          <w:rFonts w:cs="Arial"/>
          <w:szCs w:val="22"/>
        </w:rPr>
      </w:pPr>
      <w:r>
        <w:rPr>
          <w:rFonts w:cs="Arial"/>
          <w:szCs w:val="22"/>
        </w:rPr>
        <w:t xml:space="preserve">Create data in a standard format and make it available for querying.  </w:t>
      </w:r>
    </w:p>
    <w:p w:rsidR="00A56F34" w:rsidRPr="00BA05C4" w:rsidRDefault="00A56F34" w:rsidP="009E3DB4">
      <w:pPr>
        <w:numPr>
          <w:ilvl w:val="0"/>
          <w:numId w:val="4"/>
        </w:numPr>
        <w:rPr>
          <w:rFonts w:cs="Arial"/>
          <w:szCs w:val="22"/>
        </w:rPr>
      </w:pPr>
      <w:r w:rsidRPr="00BA05C4">
        <w:rPr>
          <w:rFonts w:cs="Arial"/>
          <w:szCs w:val="22"/>
        </w:rPr>
        <w:t xml:space="preserve">Set DataMart preferences to </w:t>
      </w:r>
      <w:r w:rsidR="00EB58C0" w:rsidRPr="00BA05C4">
        <w:rPr>
          <w:rFonts w:cs="Arial"/>
          <w:szCs w:val="22"/>
        </w:rPr>
        <w:t>establish settings</w:t>
      </w:r>
      <w:r w:rsidR="00BB48C7" w:rsidRPr="00BA05C4">
        <w:rPr>
          <w:rFonts w:cs="Arial"/>
          <w:szCs w:val="22"/>
        </w:rPr>
        <w:t>,</w:t>
      </w:r>
      <w:r w:rsidR="00EB58C0" w:rsidRPr="00BA05C4">
        <w:rPr>
          <w:rFonts w:cs="Arial"/>
          <w:szCs w:val="22"/>
        </w:rPr>
        <w:t xml:space="preserve"> such as </w:t>
      </w:r>
      <w:r w:rsidRPr="00BA05C4">
        <w:rPr>
          <w:rFonts w:cs="Arial"/>
          <w:szCs w:val="22"/>
        </w:rPr>
        <w:t>what data can be queried</w:t>
      </w:r>
      <w:r w:rsidR="00C76FA7">
        <w:rPr>
          <w:rFonts w:cs="Arial"/>
          <w:szCs w:val="22"/>
        </w:rPr>
        <w:t xml:space="preserve"> and </w:t>
      </w:r>
      <w:r w:rsidRPr="00BA05C4">
        <w:rPr>
          <w:rFonts w:cs="Arial"/>
          <w:szCs w:val="22"/>
        </w:rPr>
        <w:t xml:space="preserve">who can submit queries to the DataMart </w:t>
      </w:r>
    </w:p>
    <w:p w:rsidR="00EB58C0" w:rsidRPr="00BA05C4" w:rsidRDefault="00EB58C0" w:rsidP="00C004B5">
      <w:pPr>
        <w:tabs>
          <w:tab w:val="left" w:pos="720"/>
        </w:tabs>
        <w:rPr>
          <w:rFonts w:cs="Arial"/>
          <w:szCs w:val="22"/>
        </w:rPr>
      </w:pPr>
    </w:p>
    <w:p w:rsidR="00F73A3D" w:rsidRPr="00BA05C4" w:rsidRDefault="000D0A19" w:rsidP="00C004B5">
      <w:pPr>
        <w:tabs>
          <w:tab w:val="left" w:pos="720"/>
        </w:tabs>
        <w:rPr>
          <w:rFonts w:cs="Arial"/>
          <w:szCs w:val="22"/>
        </w:rPr>
      </w:pPr>
      <w:r>
        <w:rPr>
          <w:rFonts w:cs="Arial"/>
          <w:szCs w:val="22"/>
        </w:rPr>
        <w:t xml:space="preserve">The DataMart Administrator </w:t>
      </w:r>
      <w:r w:rsidR="00217B43" w:rsidRPr="00BA05C4">
        <w:rPr>
          <w:rFonts w:cs="Arial"/>
          <w:szCs w:val="22"/>
        </w:rPr>
        <w:t>or other staff members do</w:t>
      </w:r>
      <w:r w:rsidR="00F73A3D" w:rsidRPr="00BA05C4">
        <w:rPr>
          <w:rFonts w:cs="Arial"/>
          <w:szCs w:val="22"/>
        </w:rPr>
        <w:t xml:space="preserve"> not need any special information technology or computer expertise to </w:t>
      </w:r>
      <w:r w:rsidR="00815614">
        <w:rPr>
          <w:rFonts w:cs="Arial"/>
          <w:szCs w:val="22"/>
        </w:rPr>
        <w:t>install the software, manage the DataMart, or respond to distributed queries</w:t>
      </w:r>
      <w:r w:rsidR="00F73A3D" w:rsidRPr="00BA05C4">
        <w:rPr>
          <w:rFonts w:cs="Arial"/>
          <w:szCs w:val="22"/>
        </w:rPr>
        <w:t>.</w:t>
      </w:r>
    </w:p>
    <w:p w:rsidR="009613DA" w:rsidRPr="00BA05C4" w:rsidRDefault="008479BA" w:rsidP="002F1F55">
      <w:pPr>
        <w:pStyle w:val="Heading2"/>
      </w:pPr>
      <w:bookmarkStart w:id="19" w:name="_Toc360201431"/>
      <w:r>
        <w:t xml:space="preserve">The </w:t>
      </w:r>
      <w:r w:rsidR="009613DA" w:rsidRPr="00BA05C4">
        <w:t>DataMart Client</w:t>
      </w:r>
      <w:bookmarkEnd w:id="19"/>
    </w:p>
    <w:p w:rsidR="009613DA" w:rsidRDefault="00203C53" w:rsidP="00C004B5">
      <w:pPr>
        <w:tabs>
          <w:tab w:val="left" w:pos="720"/>
        </w:tabs>
        <w:rPr>
          <w:rFonts w:cs="Arial"/>
          <w:szCs w:val="22"/>
        </w:rPr>
      </w:pPr>
      <w:r w:rsidRPr="00BA05C4">
        <w:rPr>
          <w:rFonts w:cs="Arial"/>
          <w:szCs w:val="22"/>
        </w:rPr>
        <w:t xml:space="preserve">The DataMart Client application allows the DataMart Administrator to view queries distributed to the DataMart, execute queries locally, review the results, and upload the results to the portal. </w:t>
      </w:r>
      <w:r w:rsidR="009613DA" w:rsidRPr="00BA05C4">
        <w:rPr>
          <w:rFonts w:cs="Arial"/>
          <w:szCs w:val="22"/>
        </w:rPr>
        <w:t xml:space="preserve">The </w:t>
      </w:r>
      <w:r w:rsidRPr="00BA05C4">
        <w:rPr>
          <w:rFonts w:cs="Arial"/>
          <w:szCs w:val="22"/>
        </w:rPr>
        <w:t xml:space="preserve">DataMart Client </w:t>
      </w:r>
      <w:r w:rsidR="009613DA" w:rsidRPr="00BA05C4">
        <w:rPr>
          <w:rFonts w:cs="Arial"/>
          <w:szCs w:val="22"/>
        </w:rPr>
        <w:t>is a</w:t>
      </w:r>
      <w:r w:rsidR="002137A5" w:rsidRPr="00BA05C4">
        <w:rPr>
          <w:rFonts w:cs="Arial"/>
          <w:szCs w:val="22"/>
        </w:rPr>
        <w:t xml:space="preserve"> .NET/C# W</w:t>
      </w:r>
      <w:r w:rsidR="009613DA" w:rsidRPr="00BA05C4">
        <w:rPr>
          <w:rFonts w:cs="Arial"/>
          <w:szCs w:val="22"/>
        </w:rPr>
        <w:t>indows</w:t>
      </w:r>
      <w:r w:rsidR="002137A5" w:rsidRPr="00BA05C4">
        <w:rPr>
          <w:rFonts w:cs="Arial"/>
          <w:szCs w:val="22"/>
        </w:rPr>
        <w:t xml:space="preserve"> desktop</w:t>
      </w:r>
      <w:r w:rsidR="009613DA" w:rsidRPr="00BA05C4">
        <w:rPr>
          <w:rFonts w:cs="Arial"/>
          <w:szCs w:val="22"/>
        </w:rPr>
        <w:t xml:space="preserve"> application developed by LPP </w:t>
      </w:r>
      <w:r w:rsidRPr="00BA05C4">
        <w:rPr>
          <w:rFonts w:cs="Arial"/>
          <w:szCs w:val="22"/>
        </w:rPr>
        <w:t xml:space="preserve">that is </w:t>
      </w:r>
      <w:r w:rsidR="009613DA" w:rsidRPr="00BA05C4">
        <w:rPr>
          <w:rFonts w:cs="Arial"/>
          <w:szCs w:val="22"/>
        </w:rPr>
        <w:t xml:space="preserve">installed locally </w:t>
      </w:r>
      <w:r w:rsidRPr="00BA05C4">
        <w:rPr>
          <w:rFonts w:cs="Arial"/>
          <w:szCs w:val="22"/>
        </w:rPr>
        <w:t xml:space="preserve">on an Administrator’s desktop.  </w:t>
      </w:r>
      <w:r w:rsidR="00ED535E" w:rsidRPr="00BA05C4">
        <w:rPr>
          <w:rFonts w:cs="Arial"/>
          <w:szCs w:val="22"/>
        </w:rPr>
        <w:t xml:space="preserve">All communications between the DataMart Client application and the Portal use </w:t>
      </w:r>
      <w:r w:rsidRPr="00BA05C4">
        <w:rPr>
          <w:rFonts w:cs="Arial"/>
          <w:szCs w:val="22"/>
        </w:rPr>
        <w:t>HTTP/</w:t>
      </w:r>
      <w:r w:rsidR="00F63074">
        <w:rPr>
          <w:rFonts w:cs="Arial"/>
          <w:szCs w:val="22"/>
        </w:rPr>
        <w:t>SSL/</w:t>
      </w:r>
      <w:r w:rsidR="00056761">
        <w:rPr>
          <w:rFonts w:cs="Arial"/>
          <w:szCs w:val="22"/>
        </w:rPr>
        <w:t>TLS</w:t>
      </w:r>
      <w:r w:rsidRPr="00BA05C4">
        <w:rPr>
          <w:rFonts w:cs="Arial"/>
          <w:szCs w:val="22"/>
        </w:rPr>
        <w:t xml:space="preserve"> connection</w:t>
      </w:r>
      <w:r w:rsidR="00ED535E" w:rsidRPr="00BA05C4">
        <w:rPr>
          <w:rFonts w:cs="Arial"/>
          <w:szCs w:val="22"/>
        </w:rPr>
        <w:t>s</w:t>
      </w:r>
      <w:r w:rsidRPr="00BA05C4">
        <w:rPr>
          <w:rFonts w:cs="Arial"/>
          <w:szCs w:val="22"/>
        </w:rPr>
        <w:t xml:space="preserve"> </w:t>
      </w:r>
      <w:r w:rsidR="00ED535E" w:rsidRPr="00BA05C4">
        <w:rPr>
          <w:rFonts w:cs="Arial"/>
          <w:szCs w:val="22"/>
        </w:rPr>
        <w:t>to securely</w:t>
      </w:r>
      <w:r w:rsidR="004F070D" w:rsidRPr="00BA05C4">
        <w:rPr>
          <w:rFonts w:cs="Arial"/>
          <w:szCs w:val="22"/>
        </w:rPr>
        <w:t xml:space="preserve"> transfer queries and results between the application and the </w:t>
      </w:r>
      <w:r w:rsidRPr="00BA05C4">
        <w:rPr>
          <w:rFonts w:cs="Arial"/>
          <w:szCs w:val="22"/>
        </w:rPr>
        <w:t xml:space="preserve">Portal.  </w:t>
      </w:r>
      <w:r w:rsidR="004F070D" w:rsidRPr="00BA05C4">
        <w:rPr>
          <w:rFonts w:cs="Arial"/>
          <w:szCs w:val="22"/>
        </w:rPr>
        <w:t xml:space="preserve">The application uses ODBC </w:t>
      </w:r>
      <w:r w:rsidR="00056761">
        <w:rPr>
          <w:rFonts w:cs="Arial"/>
          <w:szCs w:val="22"/>
        </w:rPr>
        <w:t xml:space="preserve">and other database client </w:t>
      </w:r>
      <w:r w:rsidR="004F070D" w:rsidRPr="00BA05C4">
        <w:rPr>
          <w:rFonts w:cs="Arial"/>
          <w:szCs w:val="22"/>
        </w:rPr>
        <w:t>connections</w:t>
      </w:r>
      <w:r w:rsidR="00056761">
        <w:rPr>
          <w:rFonts w:cs="Arial"/>
          <w:szCs w:val="22"/>
        </w:rPr>
        <w:t xml:space="preserve">, as well as web services, to access </w:t>
      </w:r>
      <w:r w:rsidR="004F070D" w:rsidRPr="00BA05C4">
        <w:rPr>
          <w:rFonts w:cs="Arial"/>
          <w:szCs w:val="22"/>
        </w:rPr>
        <w:t>local databases used to process queries and generate results.</w:t>
      </w:r>
      <w:r w:rsidR="00ED535E" w:rsidRPr="00BA05C4">
        <w:rPr>
          <w:rFonts w:cs="Arial"/>
          <w:szCs w:val="22"/>
        </w:rPr>
        <w:t xml:space="preserve"> </w:t>
      </w:r>
      <w:r w:rsidR="00056761">
        <w:rPr>
          <w:rFonts w:cs="Arial"/>
          <w:szCs w:val="22"/>
        </w:rPr>
        <w:t xml:space="preserve">  The actual data connection is based on the type of request and its corresponding data model.</w:t>
      </w:r>
    </w:p>
    <w:p w:rsidR="00540C4C" w:rsidRDefault="00540C4C" w:rsidP="00C004B5">
      <w:pPr>
        <w:tabs>
          <w:tab w:val="left" w:pos="720"/>
        </w:tabs>
        <w:rPr>
          <w:rFonts w:cs="Arial"/>
          <w:szCs w:val="22"/>
        </w:rPr>
      </w:pPr>
    </w:p>
    <w:p w:rsidR="00540C4C" w:rsidRPr="002930E4" w:rsidRDefault="0067416B" w:rsidP="002930E4">
      <w:pPr>
        <w:tabs>
          <w:tab w:val="left" w:pos="720"/>
        </w:tabs>
        <w:rPr>
          <w:rFonts w:cs="Arial"/>
          <w:szCs w:val="22"/>
        </w:rPr>
      </w:pPr>
      <w:r w:rsidRPr="002930E4">
        <w:rPr>
          <w:rFonts w:cs="Arial"/>
          <w:szCs w:val="22"/>
        </w:rPr>
        <w:t>T</w:t>
      </w:r>
      <w:r w:rsidR="004D6D5C" w:rsidRPr="002930E4">
        <w:rPr>
          <w:rFonts w:cs="Arial"/>
          <w:szCs w:val="22"/>
        </w:rPr>
        <w:t>he following sections provide an overview of responding to a query using the DataMart Client application; however s</w:t>
      </w:r>
      <w:r w:rsidR="00540C4C" w:rsidRPr="002930E4">
        <w:rPr>
          <w:rFonts w:cs="Arial"/>
          <w:szCs w:val="22"/>
        </w:rPr>
        <w:t xml:space="preserve">ee the </w:t>
      </w:r>
      <w:r w:rsidR="001B7F3A">
        <w:rPr>
          <w:rFonts w:cs="Arial"/>
          <w:i/>
          <w:szCs w:val="22"/>
        </w:rPr>
        <w:t>Mini-Sentinel</w:t>
      </w:r>
      <w:r w:rsidR="001B7F3A" w:rsidRPr="002930E4">
        <w:rPr>
          <w:rFonts w:cs="Arial"/>
          <w:i/>
          <w:szCs w:val="22"/>
        </w:rPr>
        <w:t xml:space="preserve"> </w:t>
      </w:r>
      <w:r w:rsidR="00540C4C" w:rsidRPr="002930E4">
        <w:rPr>
          <w:rFonts w:cs="Arial"/>
          <w:i/>
          <w:szCs w:val="22"/>
        </w:rPr>
        <w:t>DataMart</w:t>
      </w:r>
      <w:r w:rsidR="00015A41" w:rsidRPr="00015A41">
        <w:rPr>
          <w:rFonts w:cs="Arial"/>
          <w:i/>
          <w:szCs w:val="22"/>
        </w:rPr>
        <w:t>™</w:t>
      </w:r>
      <w:r w:rsidR="00540C4C" w:rsidRPr="002930E4">
        <w:rPr>
          <w:rFonts w:cs="Arial"/>
          <w:i/>
          <w:szCs w:val="22"/>
        </w:rPr>
        <w:t xml:space="preserve"> Administrator </w:t>
      </w:r>
      <w:r w:rsidR="002930E4" w:rsidRPr="002930E4">
        <w:rPr>
          <w:rFonts w:cs="Arial"/>
          <w:i/>
          <w:szCs w:val="22"/>
        </w:rPr>
        <w:t>M</w:t>
      </w:r>
      <w:r w:rsidR="00540C4C" w:rsidRPr="002930E4">
        <w:rPr>
          <w:rFonts w:cs="Arial"/>
          <w:i/>
          <w:szCs w:val="22"/>
        </w:rPr>
        <w:t>anual</w:t>
      </w:r>
      <w:r w:rsidR="00540C4C" w:rsidRPr="002930E4">
        <w:rPr>
          <w:rFonts w:cs="Arial"/>
          <w:szCs w:val="22"/>
        </w:rPr>
        <w:t xml:space="preserve"> for a detailed presentation of configuring and using the DataMart Client (DMC) application</w:t>
      </w:r>
    </w:p>
    <w:p w:rsidR="0085434B" w:rsidRPr="0085434B" w:rsidRDefault="008479BA" w:rsidP="002F1F55">
      <w:pPr>
        <w:pStyle w:val="Heading2"/>
      </w:pPr>
      <w:bookmarkStart w:id="20" w:name="_Toc360201432"/>
      <w:r>
        <w:t xml:space="preserve">The </w:t>
      </w:r>
      <w:r w:rsidR="0085434B" w:rsidRPr="0085434B">
        <w:t>Portal</w:t>
      </w:r>
      <w:bookmarkEnd w:id="20"/>
    </w:p>
    <w:p w:rsidR="00470E4F" w:rsidRDefault="0085434B" w:rsidP="00C004B5">
      <w:pPr>
        <w:tabs>
          <w:tab w:val="left" w:pos="720"/>
        </w:tabs>
        <w:rPr>
          <w:rFonts w:cs="Arial"/>
          <w:szCs w:val="22"/>
        </w:rPr>
      </w:pPr>
      <w:r>
        <w:rPr>
          <w:rFonts w:cs="Arial"/>
          <w:szCs w:val="22"/>
        </w:rPr>
        <w:t xml:space="preserve">The </w:t>
      </w:r>
      <w:r w:rsidR="001B7F3A">
        <w:rPr>
          <w:rFonts w:cs="Arial"/>
          <w:szCs w:val="22"/>
        </w:rPr>
        <w:t>Mini-Sentinel Distributed Query Tool</w:t>
      </w:r>
      <w:r>
        <w:rPr>
          <w:rFonts w:cs="Arial"/>
          <w:szCs w:val="22"/>
        </w:rPr>
        <w:t xml:space="preserve"> portal is a dedicated secure website</w:t>
      </w:r>
      <w:r w:rsidR="00F727F1">
        <w:rPr>
          <w:rFonts w:cs="Arial"/>
          <w:szCs w:val="22"/>
        </w:rPr>
        <w:t xml:space="preserve"> </w:t>
      </w:r>
      <w:r w:rsidR="00A2549B">
        <w:rPr>
          <w:rFonts w:cs="Arial"/>
          <w:szCs w:val="22"/>
        </w:rPr>
        <w:t xml:space="preserve">which </w:t>
      </w:r>
      <w:r w:rsidR="00F727F1">
        <w:rPr>
          <w:rFonts w:cs="Arial"/>
          <w:szCs w:val="22"/>
        </w:rPr>
        <w:t xml:space="preserve">manages all network interactions with the data partners. </w:t>
      </w:r>
      <w:r w:rsidR="00D67B51">
        <w:rPr>
          <w:rFonts w:cs="Arial"/>
          <w:szCs w:val="22"/>
        </w:rPr>
        <w:t>The p</w:t>
      </w:r>
      <w:r w:rsidR="00D67B51" w:rsidRPr="00D67B51">
        <w:rPr>
          <w:rFonts w:cs="Arial"/>
          <w:szCs w:val="22"/>
        </w:rPr>
        <w:t>ortal</w:t>
      </w:r>
      <w:r w:rsidR="00056761">
        <w:rPr>
          <w:rFonts w:cs="Arial"/>
          <w:szCs w:val="22"/>
        </w:rPr>
        <w:t xml:space="preserve"> is based on a </w:t>
      </w:r>
      <w:r w:rsidR="00D67B51" w:rsidRPr="00D67B51">
        <w:rPr>
          <w:rFonts w:cs="Arial"/>
          <w:szCs w:val="22"/>
        </w:rPr>
        <w:t xml:space="preserve">Microsoft .Net </w:t>
      </w:r>
      <w:r w:rsidR="00056761">
        <w:rPr>
          <w:rFonts w:cs="Arial"/>
          <w:szCs w:val="22"/>
        </w:rPr>
        <w:t xml:space="preserve">technology stack using ASP.NET MVC 3 for the web site framework, </w:t>
      </w:r>
      <w:r w:rsidR="00D67B51" w:rsidRPr="00D67B51">
        <w:rPr>
          <w:rFonts w:cs="Arial"/>
          <w:szCs w:val="22"/>
        </w:rPr>
        <w:t>C#</w:t>
      </w:r>
      <w:r w:rsidR="00056761">
        <w:rPr>
          <w:rFonts w:cs="Arial"/>
          <w:szCs w:val="22"/>
        </w:rPr>
        <w:t xml:space="preserve"> as the </w:t>
      </w:r>
      <w:r w:rsidR="00D67B51" w:rsidRPr="00D67B51">
        <w:rPr>
          <w:rFonts w:cs="Arial"/>
          <w:szCs w:val="22"/>
        </w:rPr>
        <w:t>programming language</w:t>
      </w:r>
      <w:r w:rsidR="00056761">
        <w:rPr>
          <w:rFonts w:cs="Arial"/>
          <w:szCs w:val="22"/>
        </w:rPr>
        <w:t xml:space="preserve">, and Managed Extension Framework (MEF) to implement request model </w:t>
      </w:r>
      <w:r w:rsidR="00640B1F">
        <w:rPr>
          <w:rFonts w:cs="Arial"/>
          <w:szCs w:val="22"/>
        </w:rPr>
        <w:t>plug-ins</w:t>
      </w:r>
      <w:r w:rsidR="00056761">
        <w:rPr>
          <w:rFonts w:cs="Arial"/>
          <w:szCs w:val="22"/>
        </w:rPr>
        <w:t xml:space="preserve">, Entity Framework (EF 4.2) to support the data model and </w:t>
      </w:r>
      <w:r w:rsidR="00D67B51" w:rsidRPr="00D67B51">
        <w:rPr>
          <w:rFonts w:cs="Arial"/>
          <w:szCs w:val="22"/>
        </w:rPr>
        <w:t xml:space="preserve">SQL Server </w:t>
      </w:r>
      <w:r w:rsidR="00D67B51">
        <w:rPr>
          <w:rFonts w:cs="Arial"/>
          <w:szCs w:val="22"/>
        </w:rPr>
        <w:t>(</w:t>
      </w:r>
      <w:r w:rsidR="00D67B51" w:rsidRPr="00D67B51">
        <w:rPr>
          <w:rFonts w:cs="Arial"/>
          <w:szCs w:val="22"/>
        </w:rPr>
        <w:t>200</w:t>
      </w:r>
      <w:r w:rsidR="00E85920">
        <w:rPr>
          <w:rFonts w:cs="Arial"/>
          <w:szCs w:val="22"/>
        </w:rPr>
        <w:t>8</w:t>
      </w:r>
      <w:r w:rsidR="00056761">
        <w:rPr>
          <w:rFonts w:cs="Arial"/>
          <w:szCs w:val="22"/>
        </w:rPr>
        <w:t xml:space="preserve"> R2</w:t>
      </w:r>
      <w:r w:rsidR="00D67B51">
        <w:rPr>
          <w:rFonts w:cs="Arial"/>
          <w:szCs w:val="22"/>
        </w:rPr>
        <w:t>)</w:t>
      </w:r>
      <w:r w:rsidR="00470E4F">
        <w:rPr>
          <w:rFonts w:cs="Arial"/>
          <w:szCs w:val="22"/>
        </w:rPr>
        <w:t xml:space="preserve"> for persistence</w:t>
      </w:r>
      <w:r w:rsidR="00D67B51" w:rsidRPr="00D67B51">
        <w:rPr>
          <w:rFonts w:cs="Arial"/>
          <w:szCs w:val="22"/>
        </w:rPr>
        <w:t>.</w:t>
      </w:r>
      <w:r w:rsidR="00D67B51">
        <w:rPr>
          <w:rFonts w:cs="Arial"/>
          <w:szCs w:val="22"/>
        </w:rPr>
        <w:t xml:space="preserve"> </w:t>
      </w:r>
      <w:r w:rsidR="00470E4F">
        <w:rPr>
          <w:rFonts w:cs="Arial"/>
          <w:szCs w:val="22"/>
        </w:rPr>
        <w:t xml:space="preserve"> </w:t>
      </w:r>
    </w:p>
    <w:p w:rsidR="00470E4F" w:rsidRDefault="00470E4F" w:rsidP="00C004B5">
      <w:pPr>
        <w:tabs>
          <w:tab w:val="left" w:pos="720"/>
        </w:tabs>
        <w:rPr>
          <w:rFonts w:cs="Arial"/>
          <w:szCs w:val="22"/>
        </w:rPr>
      </w:pPr>
    </w:p>
    <w:p w:rsidR="0085434B" w:rsidRDefault="00F727F1" w:rsidP="00C004B5">
      <w:pPr>
        <w:tabs>
          <w:tab w:val="left" w:pos="720"/>
        </w:tabs>
        <w:rPr>
          <w:rFonts w:cs="Arial"/>
          <w:szCs w:val="22"/>
        </w:rPr>
      </w:pPr>
      <w:r>
        <w:rPr>
          <w:rFonts w:cs="Arial"/>
          <w:szCs w:val="22"/>
        </w:rPr>
        <w:t xml:space="preserve">For investigators, the portal handles user settings (e.g., </w:t>
      </w:r>
      <w:r w:rsidR="00470E4F">
        <w:rPr>
          <w:rFonts w:cs="Arial"/>
          <w:szCs w:val="22"/>
        </w:rPr>
        <w:t xml:space="preserve">contact information, </w:t>
      </w:r>
      <w:r>
        <w:rPr>
          <w:rFonts w:cs="Arial"/>
          <w:szCs w:val="22"/>
        </w:rPr>
        <w:t xml:space="preserve">passwords, </w:t>
      </w:r>
      <w:r w:rsidR="00640B1F">
        <w:rPr>
          <w:rFonts w:cs="Arial"/>
          <w:szCs w:val="22"/>
        </w:rPr>
        <w:t>and email</w:t>
      </w:r>
      <w:r>
        <w:rPr>
          <w:rFonts w:cs="Arial"/>
          <w:szCs w:val="22"/>
        </w:rPr>
        <w:t xml:space="preserve"> notification settings), the </w:t>
      </w:r>
      <w:r w:rsidR="00CA1B78">
        <w:rPr>
          <w:rFonts w:cs="Arial"/>
          <w:szCs w:val="22"/>
        </w:rPr>
        <w:t>composition</w:t>
      </w:r>
      <w:r w:rsidR="003471EA">
        <w:rPr>
          <w:rFonts w:cs="Arial"/>
          <w:szCs w:val="22"/>
        </w:rPr>
        <w:t xml:space="preserve"> and </w:t>
      </w:r>
      <w:r w:rsidR="00CA1B78">
        <w:rPr>
          <w:rFonts w:cs="Arial"/>
          <w:szCs w:val="22"/>
        </w:rPr>
        <w:t>routing</w:t>
      </w:r>
      <w:r w:rsidR="00A2549B">
        <w:rPr>
          <w:rFonts w:cs="Arial"/>
          <w:szCs w:val="22"/>
        </w:rPr>
        <w:t xml:space="preserve"> </w:t>
      </w:r>
      <w:r w:rsidR="003471EA">
        <w:rPr>
          <w:rFonts w:cs="Arial"/>
          <w:szCs w:val="22"/>
        </w:rPr>
        <w:t xml:space="preserve">of </w:t>
      </w:r>
      <w:r w:rsidR="00CA1B78">
        <w:rPr>
          <w:rFonts w:cs="Arial"/>
          <w:szCs w:val="22"/>
        </w:rPr>
        <w:t>requests</w:t>
      </w:r>
      <w:r w:rsidR="003471EA">
        <w:rPr>
          <w:rFonts w:cs="Arial"/>
          <w:szCs w:val="22"/>
        </w:rPr>
        <w:t xml:space="preserve"> to data partners, and the </w:t>
      </w:r>
      <w:r>
        <w:rPr>
          <w:rFonts w:cs="Arial"/>
          <w:szCs w:val="22"/>
        </w:rPr>
        <w:t xml:space="preserve">management of </w:t>
      </w:r>
      <w:r w:rsidR="003471EA">
        <w:rPr>
          <w:rFonts w:cs="Arial"/>
          <w:szCs w:val="22"/>
        </w:rPr>
        <w:t>results</w:t>
      </w:r>
      <w:r>
        <w:rPr>
          <w:rFonts w:cs="Arial"/>
          <w:szCs w:val="22"/>
        </w:rPr>
        <w:t xml:space="preserve">. For DataMart Administrators, the portal </w:t>
      </w:r>
      <w:r w:rsidR="005E07D4">
        <w:rPr>
          <w:rFonts w:cs="Arial"/>
          <w:szCs w:val="22"/>
        </w:rPr>
        <w:t xml:space="preserve">enables creation and </w:t>
      </w:r>
      <w:r>
        <w:rPr>
          <w:rFonts w:cs="Arial"/>
          <w:szCs w:val="22"/>
        </w:rPr>
        <w:t>enforce</w:t>
      </w:r>
      <w:r w:rsidR="005E07D4">
        <w:rPr>
          <w:rFonts w:cs="Arial"/>
          <w:szCs w:val="22"/>
        </w:rPr>
        <w:t xml:space="preserve">ment of </w:t>
      </w:r>
      <w:r>
        <w:rPr>
          <w:rFonts w:cs="Arial"/>
          <w:szCs w:val="22"/>
        </w:rPr>
        <w:t>permission settings</w:t>
      </w:r>
      <w:r w:rsidR="005E07D4">
        <w:rPr>
          <w:rFonts w:cs="Arial"/>
          <w:szCs w:val="22"/>
        </w:rPr>
        <w:t xml:space="preserve"> (i.e., who can submit </w:t>
      </w:r>
      <w:r w:rsidR="00CA1B78">
        <w:rPr>
          <w:rFonts w:cs="Arial"/>
          <w:szCs w:val="22"/>
        </w:rPr>
        <w:t>requests</w:t>
      </w:r>
      <w:r w:rsidR="005E07D4">
        <w:rPr>
          <w:rFonts w:cs="Arial"/>
          <w:szCs w:val="22"/>
        </w:rPr>
        <w:t xml:space="preserve"> and what they can submit), establishment of new DataMarts, </w:t>
      </w:r>
      <w:r w:rsidR="00206D87">
        <w:rPr>
          <w:rFonts w:cs="Arial"/>
          <w:szCs w:val="22"/>
        </w:rPr>
        <w:t xml:space="preserve">email notification settings, and </w:t>
      </w:r>
      <w:r w:rsidR="005E07D4">
        <w:rPr>
          <w:rFonts w:cs="Arial"/>
          <w:szCs w:val="22"/>
        </w:rPr>
        <w:t>audit reporting.</w:t>
      </w:r>
    </w:p>
    <w:p w:rsidR="0085434B" w:rsidRDefault="0085434B" w:rsidP="00C004B5">
      <w:pPr>
        <w:tabs>
          <w:tab w:val="left" w:pos="720"/>
        </w:tabs>
        <w:rPr>
          <w:rFonts w:cs="Arial"/>
          <w:szCs w:val="22"/>
        </w:rPr>
      </w:pPr>
    </w:p>
    <w:p w:rsidR="00B252D3" w:rsidRDefault="0067416B" w:rsidP="00015A41">
      <w:pPr>
        <w:rPr>
          <w:rFonts w:cs="Arial"/>
          <w:szCs w:val="22"/>
        </w:rPr>
      </w:pPr>
      <w:r w:rsidRPr="00015A41">
        <w:rPr>
          <w:rFonts w:cs="Arial"/>
          <w:szCs w:val="22"/>
        </w:rPr>
        <w:t>T</w:t>
      </w:r>
      <w:r w:rsidR="00B252D3" w:rsidRPr="00015A41">
        <w:rPr>
          <w:rFonts w:cs="Arial"/>
          <w:szCs w:val="22"/>
        </w:rPr>
        <w:t xml:space="preserve">he following sections provide an overview of </w:t>
      </w:r>
      <w:r w:rsidR="004D6D5C" w:rsidRPr="00015A41">
        <w:rPr>
          <w:rFonts w:cs="Arial"/>
          <w:szCs w:val="22"/>
        </w:rPr>
        <w:t xml:space="preserve">composing a </w:t>
      </w:r>
      <w:r w:rsidR="00CA1B78">
        <w:rPr>
          <w:rFonts w:cs="Arial"/>
          <w:szCs w:val="22"/>
        </w:rPr>
        <w:t>request</w:t>
      </w:r>
      <w:r w:rsidR="004D6D5C" w:rsidRPr="00015A41">
        <w:rPr>
          <w:rFonts w:cs="Arial"/>
          <w:szCs w:val="22"/>
        </w:rPr>
        <w:t>, submitting to DataMarts, monitoring its status, and viewing the results;</w:t>
      </w:r>
      <w:r w:rsidR="00B252D3" w:rsidRPr="00015A41">
        <w:rPr>
          <w:rFonts w:cs="Arial"/>
          <w:szCs w:val="22"/>
        </w:rPr>
        <w:t xml:space="preserve"> however see the </w:t>
      </w:r>
      <w:r w:rsidR="001B7F3A">
        <w:rPr>
          <w:rFonts w:cs="Arial"/>
          <w:i/>
          <w:szCs w:val="22"/>
        </w:rPr>
        <w:t>Mini-Sentinel</w:t>
      </w:r>
      <w:r w:rsidR="00B252D3" w:rsidRPr="00015A41">
        <w:rPr>
          <w:rFonts w:cs="Arial"/>
          <w:i/>
          <w:szCs w:val="22"/>
        </w:rPr>
        <w:t xml:space="preserve"> Investigator’s </w:t>
      </w:r>
      <w:r w:rsidR="00015A41" w:rsidRPr="00015A41">
        <w:rPr>
          <w:rFonts w:cs="Arial"/>
          <w:i/>
          <w:szCs w:val="22"/>
        </w:rPr>
        <w:t>M</w:t>
      </w:r>
      <w:r w:rsidR="00B252D3" w:rsidRPr="00015A41">
        <w:rPr>
          <w:rFonts w:cs="Arial"/>
          <w:i/>
          <w:szCs w:val="22"/>
        </w:rPr>
        <w:t>anual</w:t>
      </w:r>
      <w:r w:rsidR="00B252D3" w:rsidRPr="00015A41">
        <w:rPr>
          <w:rFonts w:cs="Arial"/>
          <w:szCs w:val="22"/>
        </w:rPr>
        <w:t xml:space="preserve"> for a detailed presentation of composing and submitting requests within </w:t>
      </w:r>
      <w:r w:rsidR="00CA29D2" w:rsidRPr="00015A41">
        <w:rPr>
          <w:rFonts w:cs="Arial"/>
          <w:szCs w:val="22"/>
        </w:rPr>
        <w:t>PopMedNet</w:t>
      </w:r>
      <w:r w:rsidR="00B252D3" w:rsidRPr="00015A41">
        <w:rPr>
          <w:rFonts w:cs="Arial"/>
          <w:szCs w:val="22"/>
        </w:rPr>
        <w:t>.</w:t>
      </w:r>
    </w:p>
    <w:p w:rsidR="00CA1B78" w:rsidRDefault="00CA1B78" w:rsidP="00015A41">
      <w:pPr>
        <w:rPr>
          <w:rFonts w:cs="Arial"/>
          <w:szCs w:val="22"/>
        </w:rPr>
      </w:pPr>
    </w:p>
    <w:p w:rsidR="00CA1B78" w:rsidRPr="00015A41" w:rsidRDefault="00CA1B78" w:rsidP="00CA1B78">
      <w:pPr>
        <w:ind w:left="540" w:hanging="540"/>
        <w:rPr>
          <w:rFonts w:cs="Arial"/>
          <w:szCs w:val="22"/>
        </w:rPr>
      </w:pPr>
      <w:r w:rsidRPr="00411C22">
        <w:rPr>
          <w:b/>
        </w:rPr>
        <w:t xml:space="preserve">Note: The term </w:t>
      </w:r>
      <w:r>
        <w:rPr>
          <w:b/>
        </w:rPr>
        <w:t>“</w:t>
      </w:r>
      <w:r w:rsidRPr="00411C22">
        <w:rPr>
          <w:b/>
        </w:rPr>
        <w:t>Request</w:t>
      </w:r>
      <w:r>
        <w:rPr>
          <w:b/>
        </w:rPr>
        <w:t>”</w:t>
      </w:r>
      <w:r w:rsidRPr="00411C22">
        <w:rPr>
          <w:b/>
        </w:rPr>
        <w:t xml:space="preserve"> is used interchangeably with </w:t>
      </w:r>
      <w:r>
        <w:rPr>
          <w:b/>
        </w:rPr>
        <w:t>“</w:t>
      </w:r>
      <w:r w:rsidRPr="00411C22">
        <w:rPr>
          <w:b/>
        </w:rPr>
        <w:t>Query</w:t>
      </w:r>
      <w:r>
        <w:rPr>
          <w:b/>
        </w:rPr>
        <w:t>”</w:t>
      </w:r>
      <w:r w:rsidRPr="00411C22">
        <w:rPr>
          <w:b/>
        </w:rPr>
        <w:t xml:space="preserve">.  With the introduction of PopMedNet Release 3, the application has the ability to compose and route a variety of queries, commands, and general </w:t>
      </w:r>
      <w:r w:rsidRPr="00411C22">
        <w:rPr>
          <w:b/>
          <w:i/>
        </w:rPr>
        <w:t>requests</w:t>
      </w:r>
      <w:r w:rsidRPr="00411C22">
        <w:rPr>
          <w:b/>
        </w:rPr>
        <w:t xml:space="preserve"> to DataMarts through a “</w:t>
      </w:r>
      <w:r w:rsidR="00640B1F" w:rsidRPr="00411C22">
        <w:rPr>
          <w:b/>
        </w:rPr>
        <w:t>plug-in</w:t>
      </w:r>
      <w:r w:rsidRPr="00411C22">
        <w:rPr>
          <w:b/>
        </w:rPr>
        <w:t xml:space="preserve">” framework that allows the </w:t>
      </w:r>
      <w:r w:rsidRPr="00413AF8">
        <w:rPr>
          <w:b/>
        </w:rPr>
        <w:t>network to be easily extended to introduce new requests types.</w:t>
      </w:r>
    </w:p>
    <w:p w:rsidR="009C7FDD" w:rsidRDefault="009C7FDD" w:rsidP="002F1F55">
      <w:pPr>
        <w:pStyle w:val="Heading2"/>
      </w:pPr>
      <w:bookmarkStart w:id="21" w:name="_Toc360201433"/>
      <w:r>
        <w:t xml:space="preserve">Request Model </w:t>
      </w:r>
      <w:r w:rsidR="00640B1F">
        <w:t>Plu</w:t>
      </w:r>
      <w:r w:rsidR="000607FE">
        <w:t>g-ins</w:t>
      </w:r>
      <w:bookmarkEnd w:id="21"/>
    </w:p>
    <w:p w:rsidR="009C7FDD" w:rsidRDefault="00CA29D2" w:rsidP="009C7FDD">
      <w:pPr>
        <w:rPr>
          <w:rFonts w:cs="Arial"/>
        </w:rPr>
      </w:pPr>
      <w:r>
        <w:rPr>
          <w:rFonts w:cs="Arial"/>
        </w:rPr>
        <w:t>PopMedNet</w:t>
      </w:r>
      <w:r>
        <w:rPr>
          <w:rFonts w:cs="Arial"/>
          <w:szCs w:val="22"/>
        </w:rPr>
        <w:t>™</w:t>
      </w:r>
      <w:r w:rsidR="009C7FDD">
        <w:rPr>
          <w:rFonts w:cs="Arial"/>
        </w:rPr>
        <w:t xml:space="preserve"> </w:t>
      </w:r>
      <w:r>
        <w:rPr>
          <w:rFonts w:cs="Arial"/>
        </w:rPr>
        <w:t xml:space="preserve">Release </w:t>
      </w:r>
      <w:r w:rsidR="009C7FDD">
        <w:rPr>
          <w:rFonts w:cs="Arial"/>
        </w:rPr>
        <w:t>3.</w:t>
      </w:r>
      <w:r w:rsidR="00015A41">
        <w:rPr>
          <w:rFonts w:cs="Arial"/>
        </w:rPr>
        <w:t>1</w:t>
      </w:r>
      <w:r w:rsidR="009C7FDD">
        <w:rPr>
          <w:rFonts w:cs="Arial"/>
        </w:rPr>
        <w:t xml:space="preserve"> introduced a new </w:t>
      </w:r>
      <w:r w:rsidR="00640B1F">
        <w:rPr>
          <w:rFonts w:cs="Arial"/>
        </w:rPr>
        <w:t>plug-in</w:t>
      </w:r>
      <w:r w:rsidR="009C7FDD">
        <w:rPr>
          <w:rFonts w:cs="Arial"/>
        </w:rPr>
        <w:t xml:space="preserve"> framework for extending the number and type of requests that may be supported by the network.  The </w:t>
      </w:r>
      <w:r w:rsidR="00640B1F">
        <w:rPr>
          <w:rFonts w:cs="Arial"/>
        </w:rPr>
        <w:t>plug-in</w:t>
      </w:r>
      <w:r w:rsidR="009C7FDD">
        <w:rPr>
          <w:rFonts w:cs="Arial"/>
        </w:rPr>
        <w:t xml:space="preserve"> framework abstracts the concept of a query into a more general </w:t>
      </w:r>
      <w:r w:rsidR="009C7FDD" w:rsidRPr="001F6BFA">
        <w:rPr>
          <w:rFonts w:cs="Arial"/>
          <w:b/>
        </w:rPr>
        <w:t>Request</w:t>
      </w:r>
      <w:r w:rsidR="009C7FDD">
        <w:rPr>
          <w:rFonts w:cs="Arial"/>
        </w:rPr>
        <w:t xml:space="preserve"> that is submitted to</w:t>
      </w:r>
      <w:r w:rsidR="00015A41">
        <w:rPr>
          <w:rFonts w:cs="Arial"/>
        </w:rPr>
        <w:t xml:space="preserve"> </w:t>
      </w:r>
      <w:r w:rsidR="009C7FDD">
        <w:rPr>
          <w:rFonts w:cs="Arial"/>
        </w:rPr>
        <w:t xml:space="preserve">one or more DataMarts that execute the request and return a </w:t>
      </w:r>
      <w:r w:rsidR="009C7FDD" w:rsidRPr="001F6BFA">
        <w:rPr>
          <w:rFonts w:cs="Arial"/>
          <w:b/>
        </w:rPr>
        <w:t>Response</w:t>
      </w:r>
      <w:r w:rsidR="009C7FDD">
        <w:rPr>
          <w:rFonts w:cs="Arial"/>
        </w:rPr>
        <w:t xml:space="preserve">.  Requests contain a header that is common to all requests and zero, one, or more </w:t>
      </w:r>
      <w:r w:rsidR="009C7FDD" w:rsidRPr="00015A41">
        <w:rPr>
          <w:rFonts w:cs="Arial"/>
          <w:b/>
        </w:rPr>
        <w:t>Documents</w:t>
      </w:r>
      <w:r w:rsidR="009C7FDD">
        <w:rPr>
          <w:rFonts w:cs="Arial"/>
        </w:rPr>
        <w:t xml:space="preserve"> that comprise the request.  Responses have a header that is common to all responses, and zero, one, or more Documents that comprise the response.  A Document is a binary stream that is marked with a mime-type containing data, such as a table of patient counts serialized into a data stream, text file, html file, or virtually any type of office document such as a Word document, Excel Worksheet, image file, or even a program file.</w:t>
      </w:r>
    </w:p>
    <w:p w:rsidR="009C7FDD" w:rsidRDefault="009C7FDD" w:rsidP="009C7FDD">
      <w:pPr>
        <w:rPr>
          <w:rFonts w:cs="Arial"/>
        </w:rPr>
      </w:pPr>
    </w:p>
    <w:p w:rsidR="009C7FDD" w:rsidRDefault="009C7FDD" w:rsidP="009C7FDD">
      <w:pPr>
        <w:rPr>
          <w:rFonts w:cs="Arial"/>
        </w:rPr>
      </w:pPr>
      <w:r>
        <w:rPr>
          <w:rFonts w:cs="Arial"/>
        </w:rPr>
        <w:t xml:space="preserve">There are several types of </w:t>
      </w:r>
      <w:r w:rsidR="00640B1F">
        <w:rPr>
          <w:rFonts w:cs="Arial"/>
        </w:rPr>
        <w:t>plug-ins</w:t>
      </w:r>
      <w:r>
        <w:rPr>
          <w:rFonts w:cs="Arial"/>
        </w:rPr>
        <w:t xml:space="preserve"> that may be integrated into </w:t>
      </w:r>
      <w:r w:rsidR="00CA29D2">
        <w:rPr>
          <w:rFonts w:cs="Arial"/>
        </w:rPr>
        <w:t>PopMedNet</w:t>
      </w:r>
      <w:r w:rsidR="00015A41">
        <w:rPr>
          <w:rFonts w:cs="Arial"/>
          <w:szCs w:val="22"/>
        </w:rPr>
        <w:t>™</w:t>
      </w:r>
      <w:r>
        <w:rPr>
          <w:rFonts w:cs="Arial"/>
        </w:rPr>
        <w:t xml:space="preserve"> as follows:</w:t>
      </w:r>
    </w:p>
    <w:p w:rsidR="009C7FDD" w:rsidRDefault="009C7FDD" w:rsidP="009C7FDD">
      <w:pPr>
        <w:rPr>
          <w:rFonts w:cs="Arial"/>
        </w:rPr>
      </w:pP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Native </w:t>
      </w:r>
      <w:r w:rsidR="00640B1F">
        <w:rPr>
          <w:rFonts w:asciiTheme="minorHAnsi" w:hAnsiTheme="minorHAnsi" w:cs="Arial"/>
        </w:rPr>
        <w:t>Plug-ins</w:t>
      </w:r>
      <w:r>
        <w:rPr>
          <w:rFonts w:asciiTheme="minorHAnsi" w:hAnsiTheme="minorHAnsi" w:cs="Arial"/>
        </w:rPr>
        <w:t xml:space="preserve"> – tightly integrated ASP.NET MVC 3 components</w:t>
      </w:r>
      <w:r w:rsidR="00015A41">
        <w:rPr>
          <w:rFonts w:asciiTheme="minorHAnsi" w:hAnsiTheme="minorHAnsi" w:cs="Arial"/>
        </w:rPr>
        <w:t xml:space="preserve"> that implement the native </w:t>
      </w:r>
      <w:r w:rsidR="00640B1F">
        <w:rPr>
          <w:rFonts w:asciiTheme="minorHAnsi" w:hAnsiTheme="minorHAnsi" w:cs="Arial"/>
        </w:rPr>
        <w:t>plug-in</w:t>
      </w:r>
      <w:r w:rsidR="00015A41">
        <w:rPr>
          <w:rFonts w:asciiTheme="minorHAnsi" w:hAnsiTheme="minorHAnsi" w:cs="Arial"/>
        </w:rPr>
        <w:t xml:space="preserve"> interfaces</w:t>
      </w:r>
    </w:p>
    <w:p w:rsidR="009C7FDD"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Remote </w:t>
      </w:r>
      <w:r w:rsidR="00640B1F">
        <w:rPr>
          <w:rFonts w:asciiTheme="minorHAnsi" w:hAnsiTheme="minorHAnsi" w:cs="Arial"/>
        </w:rPr>
        <w:t>Plug-ins</w:t>
      </w:r>
      <w:r>
        <w:rPr>
          <w:rFonts w:asciiTheme="minorHAnsi" w:hAnsiTheme="minorHAnsi" w:cs="Arial"/>
        </w:rPr>
        <w:t xml:space="preserve"> – loosely integrated external websites that provide query composers</w:t>
      </w:r>
      <w:r w:rsidR="00015A41">
        <w:rPr>
          <w:rFonts w:asciiTheme="minorHAnsi" w:hAnsiTheme="minorHAnsi" w:cs="Arial"/>
        </w:rPr>
        <w:t xml:space="preserve">, </w:t>
      </w:r>
      <w:r>
        <w:rPr>
          <w:rFonts w:asciiTheme="minorHAnsi" w:hAnsiTheme="minorHAnsi" w:cs="Arial"/>
        </w:rPr>
        <w:t xml:space="preserve"> developed in virtually any technology</w:t>
      </w:r>
      <w:r w:rsidR="00015A41">
        <w:rPr>
          <w:rFonts w:asciiTheme="minorHAnsi" w:hAnsiTheme="minorHAnsi" w:cs="Arial"/>
        </w:rPr>
        <w:t xml:space="preserve">, that can compose queries outside of the PopMedNet portal and route them to PopMedNet networks via a secure web service gateway </w:t>
      </w:r>
    </w:p>
    <w:p w:rsidR="009C7FDD" w:rsidRPr="001F6BFA" w:rsidRDefault="009C7FDD" w:rsidP="009E3DB4">
      <w:pPr>
        <w:pStyle w:val="ListParagraph"/>
        <w:numPr>
          <w:ilvl w:val="0"/>
          <w:numId w:val="15"/>
        </w:numPr>
        <w:rPr>
          <w:rFonts w:asciiTheme="minorHAnsi" w:hAnsiTheme="minorHAnsi" w:cs="Arial"/>
        </w:rPr>
      </w:pPr>
      <w:r>
        <w:rPr>
          <w:rFonts w:asciiTheme="minorHAnsi" w:hAnsiTheme="minorHAnsi" w:cs="Arial"/>
        </w:rPr>
        <w:t xml:space="preserve">Redirect </w:t>
      </w:r>
      <w:r w:rsidR="00640B1F">
        <w:rPr>
          <w:rFonts w:asciiTheme="minorHAnsi" w:hAnsiTheme="minorHAnsi" w:cs="Arial"/>
        </w:rPr>
        <w:t>Plug-ins</w:t>
      </w:r>
      <w:r>
        <w:rPr>
          <w:rFonts w:asciiTheme="minorHAnsi" w:hAnsiTheme="minorHAnsi" w:cs="Arial"/>
        </w:rPr>
        <w:t xml:space="preserve"> – loosely integrated external websites that provide query composers in developed in virtually any technology where queries are initiated within </w:t>
      </w:r>
      <w:r w:rsidR="00CA29D2">
        <w:rPr>
          <w:rFonts w:asciiTheme="minorHAnsi" w:hAnsiTheme="minorHAnsi" w:cs="Arial"/>
        </w:rPr>
        <w:t>PopMedNet</w:t>
      </w:r>
      <w:r w:rsidR="00015A41">
        <w:rPr>
          <w:rFonts w:cs="Arial"/>
        </w:rPr>
        <w:t>™</w:t>
      </w:r>
      <w:r>
        <w:rPr>
          <w:rFonts w:asciiTheme="minorHAnsi" w:hAnsiTheme="minorHAnsi" w:cs="Arial"/>
        </w:rPr>
        <w:t xml:space="preserve"> and use a HTTP redirect bridge to switch between </w:t>
      </w:r>
      <w:r w:rsidR="00CA29D2">
        <w:rPr>
          <w:rFonts w:asciiTheme="minorHAnsi" w:hAnsiTheme="minorHAnsi" w:cs="Arial"/>
        </w:rPr>
        <w:t>PopMedNet</w:t>
      </w:r>
      <w:r>
        <w:rPr>
          <w:rFonts w:asciiTheme="minorHAnsi" w:hAnsiTheme="minorHAnsi" w:cs="Arial"/>
        </w:rPr>
        <w:t xml:space="preserve"> and the foreign application.</w:t>
      </w:r>
    </w:p>
    <w:p w:rsidR="009C7FDD" w:rsidRPr="00CA1B78" w:rsidRDefault="00CA29D2" w:rsidP="0067416B">
      <w:pPr>
        <w:ind w:left="630" w:hanging="630"/>
        <w:rPr>
          <w:rFonts w:cs="Arial"/>
          <w:b/>
        </w:rPr>
      </w:pPr>
      <w:r w:rsidRPr="00CA1B78">
        <w:rPr>
          <w:rFonts w:cs="Arial"/>
          <w:b/>
        </w:rPr>
        <w:t xml:space="preserve">NOTE: </w:t>
      </w:r>
      <w:r w:rsidR="009C7FDD" w:rsidRPr="00CA1B78">
        <w:rPr>
          <w:rFonts w:cs="Arial"/>
          <w:b/>
        </w:rPr>
        <w:t xml:space="preserve">See Lincoln Peak for information on how to develop </w:t>
      </w:r>
      <w:r w:rsidR="00640B1F" w:rsidRPr="00CA1B78">
        <w:rPr>
          <w:rFonts w:cs="Arial"/>
          <w:b/>
        </w:rPr>
        <w:t>plug-ins</w:t>
      </w:r>
      <w:r w:rsidR="009C7FDD" w:rsidRPr="00CA1B78">
        <w:rPr>
          <w:rFonts w:cs="Arial"/>
          <w:b/>
        </w:rPr>
        <w:t xml:space="preserve"> for </w:t>
      </w:r>
      <w:r w:rsidRPr="00CA1B78">
        <w:rPr>
          <w:rFonts w:cs="Arial"/>
          <w:b/>
        </w:rPr>
        <w:t>PopMedNet</w:t>
      </w:r>
      <w:r w:rsidR="009C7FDD" w:rsidRPr="00CA1B78">
        <w:rPr>
          <w:rFonts w:cs="Arial"/>
          <w:b/>
        </w:rPr>
        <w:t xml:space="preserve">.  </w:t>
      </w:r>
    </w:p>
    <w:p w:rsidR="009C7FDD" w:rsidRDefault="009C7FDD" w:rsidP="009C7FDD">
      <w:pPr>
        <w:rPr>
          <w:rFonts w:cs="Arial"/>
        </w:rPr>
      </w:pPr>
    </w:p>
    <w:p w:rsidR="009C7FDD" w:rsidRPr="009C7FDD" w:rsidRDefault="009C7FDD" w:rsidP="009C7FDD">
      <w:pPr>
        <w:rPr>
          <w:rFonts w:cs="Arial"/>
        </w:rPr>
      </w:pPr>
      <w:r>
        <w:rPr>
          <w:rFonts w:cs="Arial"/>
        </w:rPr>
        <w:t xml:space="preserve">The following sections provide an overview of the existing </w:t>
      </w:r>
      <w:r w:rsidRPr="00FB1A51">
        <w:rPr>
          <w:rFonts w:cs="Arial"/>
          <w:i/>
        </w:rPr>
        <w:t>native</w:t>
      </w:r>
      <w:r>
        <w:rPr>
          <w:rFonts w:cs="Arial"/>
        </w:rPr>
        <w:t xml:space="preserve"> </w:t>
      </w:r>
      <w:r w:rsidRPr="00FB1A51">
        <w:rPr>
          <w:rFonts w:cs="Arial"/>
        </w:rPr>
        <w:t xml:space="preserve">Request Model </w:t>
      </w:r>
      <w:r w:rsidR="00640B1F" w:rsidRPr="00FB1A51">
        <w:rPr>
          <w:rFonts w:cs="Arial"/>
        </w:rPr>
        <w:t>Plug-ins</w:t>
      </w:r>
      <w:r>
        <w:rPr>
          <w:rFonts w:cs="Arial"/>
        </w:rPr>
        <w:t xml:space="preserve"> that </w:t>
      </w:r>
      <w:proofErr w:type="gramStart"/>
      <w:r>
        <w:rPr>
          <w:rFonts w:cs="Arial"/>
        </w:rPr>
        <w:t>have</w:t>
      </w:r>
      <w:proofErr w:type="gramEnd"/>
      <w:r>
        <w:rPr>
          <w:rFonts w:cs="Arial"/>
        </w:rPr>
        <w:t xml:space="preserve"> been developed for </w:t>
      </w:r>
      <w:r w:rsidR="00CA29D2">
        <w:rPr>
          <w:rFonts w:cs="Arial"/>
        </w:rPr>
        <w:t>PopMedNet</w:t>
      </w:r>
      <w:r>
        <w:rPr>
          <w:rFonts w:cs="Arial"/>
        </w:rPr>
        <w:t xml:space="preserve">.   </w:t>
      </w:r>
    </w:p>
    <w:p w:rsidR="00CE2C91" w:rsidRDefault="00CE2C91" w:rsidP="00494563"/>
    <w:p w:rsidR="00E238A5" w:rsidRPr="00CE2C91" w:rsidRDefault="002335B3" w:rsidP="00494563">
      <w:pPr>
        <w:rPr>
          <w:b/>
        </w:rPr>
      </w:pPr>
      <w:r w:rsidRPr="002335B3">
        <w:rPr>
          <w:b/>
        </w:rPr>
        <w:t>Supported Query Types (Requests)</w:t>
      </w:r>
    </w:p>
    <w:p w:rsidR="00C90BEE" w:rsidRDefault="00E238A5">
      <w:pPr>
        <w:rPr>
          <w:rFonts w:cs="Arial"/>
        </w:rPr>
      </w:pPr>
      <w:r w:rsidRPr="00BA05C4">
        <w:rPr>
          <w:rFonts w:cs="Arial"/>
          <w:szCs w:val="22"/>
        </w:rPr>
        <w:t xml:space="preserve">The </w:t>
      </w:r>
      <w:r w:rsidR="00CE2C91">
        <w:rPr>
          <w:rFonts w:cs="Arial"/>
          <w:szCs w:val="22"/>
        </w:rPr>
        <w:t>Mini-Sentinel Distributed Query Tool</w:t>
      </w:r>
      <w:r w:rsidR="00CE2C91" w:rsidRPr="00BA05C4">
        <w:rPr>
          <w:rFonts w:cs="Arial"/>
          <w:szCs w:val="22"/>
        </w:rPr>
        <w:t xml:space="preserve"> </w:t>
      </w:r>
      <w:r w:rsidRPr="00BA05C4">
        <w:rPr>
          <w:rFonts w:cs="Arial"/>
          <w:szCs w:val="22"/>
        </w:rPr>
        <w:t xml:space="preserve">currently supports </w:t>
      </w:r>
      <w:r w:rsidR="00CE2C91">
        <w:rPr>
          <w:rFonts w:cs="Arial"/>
        </w:rPr>
        <w:t>m</w:t>
      </w:r>
      <w:r w:rsidRPr="00D318F3">
        <w:rPr>
          <w:rFonts w:cs="Arial"/>
        </w:rPr>
        <w:t xml:space="preserve">enu-driven </w:t>
      </w:r>
      <w:r w:rsidR="006E36D5" w:rsidRPr="00D318F3">
        <w:rPr>
          <w:rFonts w:cs="Arial"/>
        </w:rPr>
        <w:t>queries that execute against summary tables</w:t>
      </w:r>
    </w:p>
    <w:p w:rsidR="008479BA" w:rsidRDefault="008479BA" w:rsidP="002F1F55">
      <w:pPr>
        <w:pStyle w:val="Heading2"/>
      </w:pPr>
      <w:bookmarkStart w:id="22" w:name="_Toc358810088"/>
      <w:bookmarkStart w:id="23" w:name="_Toc358810089"/>
      <w:bookmarkStart w:id="24" w:name="_Toc358810090"/>
      <w:bookmarkStart w:id="25" w:name="_Toc358810091"/>
      <w:bookmarkStart w:id="26" w:name="_Toc360201434"/>
      <w:bookmarkEnd w:id="22"/>
      <w:bookmarkEnd w:id="23"/>
      <w:bookmarkEnd w:id="24"/>
      <w:bookmarkEnd w:id="25"/>
      <w:r>
        <w:t xml:space="preserve">Menu-Driven </w:t>
      </w:r>
      <w:r w:rsidR="003349B1">
        <w:t>Queries</w:t>
      </w:r>
      <w:bookmarkEnd w:id="26"/>
    </w:p>
    <w:p w:rsidR="0053561E" w:rsidRPr="00FC35C4" w:rsidRDefault="00E238A5" w:rsidP="008479BA">
      <w:pPr>
        <w:rPr>
          <w:rFonts w:cstheme="minorHAnsi"/>
        </w:rPr>
      </w:pPr>
      <w:r w:rsidRPr="00FC35C4">
        <w:rPr>
          <w:rFonts w:cstheme="minorHAnsi"/>
        </w:rPr>
        <w:t xml:space="preserve">Menu-driven </w:t>
      </w:r>
      <w:r w:rsidR="003349B1">
        <w:rPr>
          <w:rFonts w:cstheme="minorHAnsi"/>
        </w:rPr>
        <w:t>queries</w:t>
      </w:r>
      <w:r w:rsidRPr="00FC35C4">
        <w:rPr>
          <w:rFonts w:cstheme="minorHAnsi"/>
        </w:rPr>
        <w:t xml:space="preserve"> are created </w:t>
      </w:r>
      <w:r w:rsidR="0053561E" w:rsidRPr="00FC35C4">
        <w:rPr>
          <w:rFonts w:cstheme="minorHAnsi"/>
        </w:rPr>
        <w:t>by users using a standardized query builder interface</w:t>
      </w:r>
      <w:r w:rsidR="00D061A4">
        <w:rPr>
          <w:rFonts w:cstheme="minorHAnsi"/>
        </w:rPr>
        <w:t xml:space="preserve"> integrated into </w:t>
      </w:r>
      <w:r w:rsidRPr="00FC35C4">
        <w:rPr>
          <w:rFonts w:cstheme="minorHAnsi"/>
        </w:rPr>
        <w:t xml:space="preserve">the portal and distributed to data partners. These </w:t>
      </w:r>
      <w:r w:rsidR="00CA1B78">
        <w:rPr>
          <w:rFonts w:cstheme="minorHAnsi"/>
        </w:rPr>
        <w:t>requests</w:t>
      </w:r>
      <w:r w:rsidR="00762055" w:rsidRPr="00FC35C4">
        <w:rPr>
          <w:rFonts w:cstheme="minorHAnsi"/>
        </w:rPr>
        <w:t xml:space="preserve"> </w:t>
      </w:r>
      <w:r w:rsidR="00D061A4">
        <w:rPr>
          <w:rFonts w:cstheme="minorHAnsi"/>
        </w:rPr>
        <w:t xml:space="preserve">may be routed to DataMarts </w:t>
      </w:r>
      <w:r w:rsidR="0053561E" w:rsidRPr="00FC35C4">
        <w:rPr>
          <w:rFonts w:cstheme="minorHAnsi"/>
        </w:rPr>
        <w:t xml:space="preserve">and </w:t>
      </w:r>
      <w:r w:rsidR="00D061A4">
        <w:rPr>
          <w:rFonts w:cstheme="minorHAnsi"/>
        </w:rPr>
        <w:t xml:space="preserve">executed </w:t>
      </w:r>
      <w:r w:rsidR="00762055" w:rsidRPr="00FC35C4">
        <w:rPr>
          <w:rFonts w:cstheme="minorHAnsi"/>
        </w:rPr>
        <w:t xml:space="preserve">against </w:t>
      </w:r>
      <w:r w:rsidR="0053561E" w:rsidRPr="00FC35C4">
        <w:rPr>
          <w:rFonts w:cstheme="minorHAnsi"/>
        </w:rPr>
        <w:t xml:space="preserve">standardized </w:t>
      </w:r>
      <w:r w:rsidR="00D061A4">
        <w:rPr>
          <w:rFonts w:cstheme="minorHAnsi"/>
        </w:rPr>
        <w:t xml:space="preserve">data repositories </w:t>
      </w:r>
      <w:r w:rsidRPr="00FC35C4">
        <w:rPr>
          <w:rFonts w:cstheme="minorHAnsi"/>
        </w:rPr>
        <w:t xml:space="preserve">created and maintained by the data partners. </w:t>
      </w:r>
      <w:r w:rsidR="00C23453" w:rsidRPr="00FC35C4">
        <w:rPr>
          <w:rFonts w:cstheme="minorHAnsi"/>
        </w:rPr>
        <w:t xml:space="preserve">  The user interface for menu-driven </w:t>
      </w:r>
      <w:r w:rsidR="00CA1B78">
        <w:rPr>
          <w:rFonts w:cstheme="minorHAnsi"/>
        </w:rPr>
        <w:t>requests</w:t>
      </w:r>
      <w:r w:rsidR="00C23453" w:rsidRPr="00FC35C4">
        <w:rPr>
          <w:rFonts w:cstheme="minorHAnsi"/>
        </w:rPr>
        <w:t xml:space="preserve"> consist of a set of controls including text edit controls, check boxes, drop-down lists, and selection lists that allow the user to compose the query from pre-defined settings displayed in the controls.</w:t>
      </w:r>
    </w:p>
    <w:p w:rsidR="0053561E" w:rsidRPr="008479BA" w:rsidRDefault="00C80C8D" w:rsidP="003B7487">
      <w:pPr>
        <w:pStyle w:val="Heading3"/>
      </w:pPr>
      <w:bookmarkStart w:id="27" w:name="_Toc360201435"/>
      <w:r>
        <w:t>Summary Queries</w:t>
      </w:r>
      <w:bookmarkEnd w:id="27"/>
    </w:p>
    <w:p w:rsidR="00C23453" w:rsidRDefault="00CA29D2" w:rsidP="003B0B55">
      <w:pPr>
        <w:rPr>
          <w:rFonts w:cs="Arial"/>
          <w:szCs w:val="22"/>
        </w:rPr>
      </w:pPr>
      <w:r>
        <w:rPr>
          <w:rFonts w:cs="Arial"/>
          <w:szCs w:val="22"/>
        </w:rPr>
        <w:t>PopMedNet</w:t>
      </w:r>
      <w:r w:rsidR="00B31E12">
        <w:rPr>
          <w:rFonts w:cs="Arial"/>
          <w:szCs w:val="22"/>
        </w:rPr>
        <w:t>™</w:t>
      </w:r>
      <w:r w:rsidR="001F169C">
        <w:rPr>
          <w:rFonts w:cs="Arial"/>
          <w:szCs w:val="22"/>
        </w:rPr>
        <w:t xml:space="preserve"> software</w:t>
      </w:r>
      <w:r w:rsidR="0003109A">
        <w:rPr>
          <w:rFonts w:cs="Arial"/>
          <w:szCs w:val="22"/>
        </w:rPr>
        <w:t xml:space="preserve"> </w:t>
      </w:r>
      <w:r w:rsidR="0053561E">
        <w:rPr>
          <w:rFonts w:cs="Arial"/>
          <w:szCs w:val="22"/>
        </w:rPr>
        <w:t xml:space="preserve">currently </w:t>
      </w:r>
      <w:r w:rsidR="0003109A">
        <w:rPr>
          <w:rFonts w:cs="Arial"/>
          <w:szCs w:val="22"/>
        </w:rPr>
        <w:t xml:space="preserve">supports </w:t>
      </w:r>
      <w:r w:rsidR="0053561E">
        <w:rPr>
          <w:rFonts w:cs="Arial"/>
          <w:szCs w:val="22"/>
        </w:rPr>
        <w:t xml:space="preserve">querying against </w:t>
      </w:r>
      <w:r w:rsidR="0068687D">
        <w:rPr>
          <w:rFonts w:cs="Arial"/>
          <w:szCs w:val="22"/>
        </w:rPr>
        <w:t>S</w:t>
      </w:r>
      <w:r w:rsidR="00E238A5" w:rsidRPr="00BA05C4">
        <w:rPr>
          <w:rFonts w:cs="Arial"/>
          <w:szCs w:val="22"/>
        </w:rPr>
        <w:t xml:space="preserve">ummary </w:t>
      </w:r>
      <w:r w:rsidR="0068687D">
        <w:rPr>
          <w:rFonts w:cs="Arial"/>
          <w:szCs w:val="22"/>
        </w:rPr>
        <w:t>T</w:t>
      </w:r>
      <w:r w:rsidR="00E238A5" w:rsidRPr="00BA05C4">
        <w:rPr>
          <w:rFonts w:cs="Arial"/>
          <w:szCs w:val="22"/>
        </w:rPr>
        <w:t>able</w:t>
      </w:r>
      <w:r w:rsidR="0053561E">
        <w:rPr>
          <w:rFonts w:cs="Arial"/>
          <w:szCs w:val="22"/>
        </w:rPr>
        <w:t xml:space="preserve">s. The </w:t>
      </w:r>
      <w:r w:rsidR="0003109A">
        <w:rPr>
          <w:rFonts w:cs="Arial"/>
          <w:szCs w:val="22"/>
        </w:rPr>
        <w:t>structure</w:t>
      </w:r>
      <w:r w:rsidR="00E238A5" w:rsidRPr="00BA05C4">
        <w:rPr>
          <w:rFonts w:cs="Arial"/>
          <w:szCs w:val="22"/>
        </w:rPr>
        <w:t xml:space="preserve"> </w:t>
      </w:r>
      <w:r w:rsidR="0053561E">
        <w:rPr>
          <w:rFonts w:cs="Arial"/>
          <w:szCs w:val="22"/>
        </w:rPr>
        <w:t xml:space="preserve">of the currently supported tables is </w:t>
      </w:r>
      <w:r w:rsidR="00E238A5" w:rsidRPr="00BA05C4">
        <w:rPr>
          <w:rFonts w:cs="Arial"/>
          <w:szCs w:val="22"/>
        </w:rPr>
        <w:t xml:space="preserve">described in </w:t>
      </w:r>
      <w:r w:rsidR="0068687D" w:rsidRPr="0068687D">
        <w:rPr>
          <w:rFonts w:cs="Arial"/>
          <w:i/>
          <w:szCs w:val="22"/>
        </w:rPr>
        <w:t>PopMedNet Summary Table Description</w:t>
      </w:r>
      <w:r w:rsidR="0068687D">
        <w:rPr>
          <w:rFonts w:cs="Arial"/>
          <w:szCs w:val="22"/>
        </w:rPr>
        <w:t xml:space="preserve"> document available on the Resource page of the Portal</w:t>
      </w:r>
      <w:r w:rsidR="0003109A">
        <w:rPr>
          <w:rFonts w:cs="Arial"/>
          <w:szCs w:val="22"/>
        </w:rPr>
        <w:t>.</w:t>
      </w:r>
      <w:r w:rsidR="00E238A5" w:rsidRPr="00BA05C4">
        <w:rPr>
          <w:rFonts w:cs="Arial"/>
          <w:szCs w:val="22"/>
        </w:rPr>
        <w:t xml:space="preserve"> </w:t>
      </w:r>
      <w:r w:rsidR="00174E0D" w:rsidRPr="00BA05C4">
        <w:rPr>
          <w:rFonts w:cs="Arial"/>
          <w:szCs w:val="22"/>
        </w:rPr>
        <w:t xml:space="preserve"> </w:t>
      </w:r>
      <w:r w:rsidR="00E238A5" w:rsidRPr="00BA05C4">
        <w:rPr>
          <w:rFonts w:cs="Arial"/>
          <w:szCs w:val="22"/>
        </w:rPr>
        <w:t xml:space="preserve">Briefly, these tables provide summary counts of </w:t>
      </w:r>
      <w:r w:rsidR="00361D80" w:rsidRPr="00BA05C4">
        <w:rPr>
          <w:rFonts w:cs="Arial"/>
          <w:szCs w:val="22"/>
        </w:rPr>
        <w:t xml:space="preserve">individuals </w:t>
      </w:r>
      <w:r w:rsidR="00E238A5" w:rsidRPr="00BA05C4">
        <w:rPr>
          <w:rFonts w:cs="Arial"/>
          <w:szCs w:val="22"/>
        </w:rPr>
        <w:t>by period</w:t>
      </w:r>
      <w:r w:rsidR="002F3BBD" w:rsidRPr="00BA05C4">
        <w:rPr>
          <w:rFonts w:cs="Arial"/>
          <w:szCs w:val="22"/>
        </w:rPr>
        <w:t>,</w:t>
      </w:r>
      <w:r w:rsidR="00E238A5" w:rsidRPr="00BA05C4">
        <w:rPr>
          <w:rFonts w:cs="Arial"/>
          <w:szCs w:val="22"/>
        </w:rPr>
        <w:t xml:space="preserve"> age group, and sex. The summary counts include information on medication use</w:t>
      </w:r>
      <w:r w:rsidR="002F3BBD" w:rsidRPr="00BA05C4">
        <w:rPr>
          <w:rFonts w:cs="Arial"/>
          <w:szCs w:val="22"/>
        </w:rPr>
        <w:t xml:space="preserve"> (e.g., number of </w:t>
      </w:r>
      <w:proofErr w:type="spellStart"/>
      <w:r w:rsidR="002F3BBD" w:rsidRPr="00BA05C4">
        <w:rPr>
          <w:rFonts w:cs="Arial"/>
          <w:szCs w:val="22"/>
        </w:rPr>
        <w:t>dispensings</w:t>
      </w:r>
      <w:proofErr w:type="spellEnd"/>
      <w:r w:rsidR="002F3BBD" w:rsidRPr="00BA05C4">
        <w:rPr>
          <w:rFonts w:cs="Arial"/>
          <w:szCs w:val="22"/>
        </w:rPr>
        <w:t>, users, and days supplied)</w:t>
      </w:r>
      <w:r w:rsidR="00E238A5" w:rsidRPr="00BA05C4">
        <w:rPr>
          <w:rFonts w:cs="Arial"/>
          <w:szCs w:val="22"/>
        </w:rPr>
        <w:t>, diagnoses</w:t>
      </w:r>
      <w:r w:rsidR="002F3BBD" w:rsidRPr="00BA05C4">
        <w:rPr>
          <w:rFonts w:cs="Arial"/>
          <w:szCs w:val="22"/>
        </w:rPr>
        <w:t xml:space="preserve"> (e.g., number of </w:t>
      </w:r>
      <w:r w:rsidR="00361D80" w:rsidRPr="00BA05C4">
        <w:rPr>
          <w:rFonts w:cs="Arial"/>
          <w:szCs w:val="22"/>
        </w:rPr>
        <w:t xml:space="preserve">individuals </w:t>
      </w:r>
      <w:r w:rsidR="002F3BBD" w:rsidRPr="00BA05C4">
        <w:rPr>
          <w:rFonts w:cs="Arial"/>
          <w:szCs w:val="22"/>
        </w:rPr>
        <w:t>with the diagnosis)</w:t>
      </w:r>
      <w:r w:rsidR="00E238A5" w:rsidRPr="00BA05C4">
        <w:rPr>
          <w:rFonts w:cs="Arial"/>
          <w:szCs w:val="22"/>
        </w:rPr>
        <w:t xml:space="preserve">, procedures, and the overall data partner population. </w:t>
      </w:r>
    </w:p>
    <w:p w:rsidR="005E2425" w:rsidRDefault="005E2425" w:rsidP="003B0B55">
      <w:pPr>
        <w:rPr>
          <w:rFonts w:cs="Arial"/>
          <w:szCs w:val="22"/>
        </w:rPr>
      </w:pPr>
    </w:p>
    <w:p w:rsidR="005E2425" w:rsidRDefault="005E2425" w:rsidP="003B0B55">
      <w:pPr>
        <w:rPr>
          <w:rFonts w:cs="Arial"/>
          <w:szCs w:val="22"/>
        </w:rPr>
      </w:pPr>
      <w:r>
        <w:rPr>
          <w:rFonts w:cs="Arial"/>
          <w:szCs w:val="22"/>
        </w:rPr>
        <w:t>The summary queries are group</w:t>
      </w:r>
      <w:r w:rsidR="0068687D">
        <w:rPr>
          <w:rFonts w:cs="Arial"/>
          <w:szCs w:val="22"/>
        </w:rPr>
        <w:t>ed</w:t>
      </w:r>
      <w:r>
        <w:rPr>
          <w:rFonts w:cs="Arial"/>
          <w:szCs w:val="22"/>
        </w:rPr>
        <w:t xml:space="preserve"> into </w:t>
      </w:r>
      <w:r w:rsidR="0068687D">
        <w:rPr>
          <w:rFonts w:cs="Arial"/>
          <w:szCs w:val="22"/>
        </w:rPr>
        <w:t>four</w:t>
      </w:r>
      <w:r>
        <w:rPr>
          <w:rFonts w:cs="Arial"/>
          <w:szCs w:val="22"/>
        </w:rPr>
        <w:t xml:space="preserve"> request models as follows:</w:t>
      </w:r>
    </w:p>
    <w:p w:rsidR="0038540F" w:rsidRDefault="0038540F" w:rsidP="0038540F">
      <w:pPr>
        <w:pStyle w:val="Caption"/>
        <w:keepNext/>
      </w:pPr>
    </w:p>
    <w:p w:rsidR="00D66D3E" w:rsidRDefault="00D66D3E" w:rsidP="00D66D3E">
      <w:pPr>
        <w:pStyle w:val="Caption"/>
        <w:keepNext/>
      </w:pPr>
      <w:r>
        <w:t xml:space="preserve">Table </w:t>
      </w:r>
      <w:fldSimple w:instr=" SEQ Table \* ARABIC ">
        <w:r w:rsidR="00526FB4">
          <w:rPr>
            <w:noProof/>
          </w:rPr>
          <w:t>2</w:t>
        </w:r>
      </w:fldSimple>
      <w:r>
        <w:t xml:space="preserve">: </w:t>
      </w:r>
      <w:r w:rsidRPr="00111D3D">
        <w:t>Summary Table Request Models and Types</w:t>
      </w:r>
    </w:p>
    <w:tbl>
      <w:tblPr>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908"/>
        <w:gridCol w:w="4294"/>
      </w:tblGrid>
      <w:tr w:rsidR="003404BC" w:rsidRPr="00BF3AFB" w:rsidTr="0038540F">
        <w:trPr>
          <w:trHeight w:val="276"/>
          <w:tblHeader/>
          <w:jc w:val="center"/>
        </w:trPr>
        <w:tc>
          <w:tcPr>
            <w:tcW w:w="1908"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Model</w:t>
            </w:r>
          </w:p>
        </w:tc>
        <w:tc>
          <w:tcPr>
            <w:tcW w:w="4294" w:type="dxa"/>
            <w:tcBorders>
              <w:top w:val="single" w:sz="4" w:space="0" w:color="BFBFBF" w:themeColor="background1" w:themeShade="BF"/>
              <w:bottom w:val="single" w:sz="6" w:space="0" w:color="BFBFBF" w:themeColor="background1" w:themeShade="BF"/>
            </w:tcBorders>
            <w:shd w:val="clear" w:color="auto" w:fill="A6A6A6" w:themeFill="background1" w:themeFillShade="A6"/>
          </w:tcPr>
          <w:p w:rsidR="003404BC" w:rsidRPr="00BF3AFB" w:rsidRDefault="003404BC" w:rsidP="003B0B55">
            <w:pPr>
              <w:rPr>
                <w:rFonts w:cs="Arial"/>
                <w:b/>
                <w:szCs w:val="22"/>
              </w:rPr>
            </w:pPr>
            <w:r w:rsidRPr="00BF3AFB">
              <w:rPr>
                <w:rFonts w:cs="Arial"/>
                <w:b/>
                <w:szCs w:val="22"/>
              </w:rPr>
              <w:t>Request Type</w:t>
            </w:r>
          </w:p>
        </w:tc>
      </w:tr>
      <w:tr w:rsidR="009B712A" w:rsidTr="003404BC">
        <w:trPr>
          <w:trHeight w:val="276"/>
          <w:jc w:val="center"/>
        </w:trPr>
        <w:tc>
          <w:tcPr>
            <w:tcW w:w="1908" w:type="dxa"/>
            <w:tcBorders>
              <w:top w:val="single" w:sz="6" w:space="0" w:color="BFBFBF" w:themeColor="background1" w:themeShade="BF"/>
            </w:tcBorders>
          </w:tcPr>
          <w:p w:rsidR="009B712A" w:rsidRDefault="009B712A" w:rsidP="003B0B55">
            <w:pPr>
              <w:rPr>
                <w:rFonts w:cs="Arial"/>
                <w:szCs w:val="22"/>
              </w:rPr>
            </w:pPr>
            <w:r>
              <w:rPr>
                <w:rFonts w:cs="Arial"/>
                <w:szCs w:val="22"/>
              </w:rPr>
              <w:t>Incidence</w:t>
            </w:r>
          </w:p>
        </w:tc>
        <w:tc>
          <w:tcPr>
            <w:tcW w:w="4294" w:type="dxa"/>
            <w:tcBorders>
              <w:top w:val="single" w:sz="6" w:space="0" w:color="BFBFBF" w:themeColor="background1" w:themeShade="BF"/>
            </w:tcBorders>
          </w:tcPr>
          <w:p w:rsidR="009B712A" w:rsidRDefault="009B712A" w:rsidP="003B0B55">
            <w:pPr>
              <w:rPr>
                <w:rFonts w:cs="Arial"/>
                <w:szCs w:val="22"/>
              </w:rPr>
            </w:pPr>
            <w:r>
              <w:rPr>
                <w:rFonts w:cs="Arial"/>
                <w:szCs w:val="22"/>
              </w:rPr>
              <w:t>ICD-9 Diagnosis (3 digit codes)</w:t>
            </w:r>
          </w:p>
        </w:tc>
      </w:tr>
      <w:tr w:rsidR="009B712A" w:rsidTr="003404BC">
        <w:trPr>
          <w:trHeight w:val="265"/>
          <w:jc w:val="center"/>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9B712A" w:rsidTr="003404BC">
        <w:trPr>
          <w:trHeight w:val="276"/>
          <w:jc w:val="center"/>
        </w:trPr>
        <w:tc>
          <w:tcPr>
            <w:tcW w:w="1908" w:type="dxa"/>
          </w:tcPr>
          <w:p w:rsidR="009B712A" w:rsidRDefault="009B712A" w:rsidP="003B0B55">
            <w:pPr>
              <w:rPr>
                <w:rFonts w:cs="Arial"/>
                <w:szCs w:val="22"/>
              </w:rPr>
            </w:pPr>
          </w:p>
        </w:tc>
        <w:tc>
          <w:tcPr>
            <w:tcW w:w="4294" w:type="dxa"/>
          </w:tcPr>
          <w:p w:rsidR="009B712A" w:rsidRDefault="009B712A" w:rsidP="0088286E">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9B712A" w:rsidTr="003404BC">
        <w:trPr>
          <w:trHeight w:val="276"/>
          <w:jc w:val="center"/>
        </w:trPr>
        <w:tc>
          <w:tcPr>
            <w:tcW w:w="1908" w:type="dxa"/>
          </w:tcPr>
          <w:p w:rsidR="009B712A" w:rsidRDefault="009B712A" w:rsidP="003B0B55">
            <w:pPr>
              <w:rPr>
                <w:rFonts w:cs="Arial"/>
                <w:szCs w:val="22"/>
              </w:rPr>
            </w:pPr>
          </w:p>
        </w:tc>
        <w:tc>
          <w:tcPr>
            <w:tcW w:w="4294" w:type="dxa"/>
          </w:tcPr>
          <w:p w:rsidR="009B712A" w:rsidRDefault="009B712A" w:rsidP="003B0B55">
            <w:pPr>
              <w:rPr>
                <w:rFonts w:cs="Arial"/>
                <w:szCs w:val="22"/>
              </w:rPr>
            </w:pPr>
          </w:p>
        </w:tc>
      </w:tr>
      <w:tr w:rsidR="0088286E" w:rsidTr="003404BC">
        <w:trPr>
          <w:trHeight w:val="265"/>
          <w:jc w:val="center"/>
        </w:trPr>
        <w:tc>
          <w:tcPr>
            <w:tcW w:w="1908" w:type="dxa"/>
          </w:tcPr>
          <w:p w:rsidR="0088286E" w:rsidRDefault="0088286E" w:rsidP="003B0B55">
            <w:pPr>
              <w:rPr>
                <w:rFonts w:cs="Arial"/>
                <w:szCs w:val="22"/>
              </w:rPr>
            </w:pPr>
            <w:r>
              <w:rPr>
                <w:rFonts w:cs="Arial"/>
                <w:szCs w:val="22"/>
              </w:rPr>
              <w:t>Prevalence</w:t>
            </w:r>
          </w:p>
        </w:tc>
        <w:tc>
          <w:tcPr>
            <w:tcW w:w="4294" w:type="dxa"/>
          </w:tcPr>
          <w:p w:rsidR="0088286E" w:rsidRDefault="0088286E" w:rsidP="005D7180">
            <w:pPr>
              <w:rPr>
                <w:rFonts w:cs="Arial"/>
                <w:szCs w:val="22"/>
              </w:rPr>
            </w:pPr>
            <w:r>
              <w:rPr>
                <w:rFonts w:cs="Arial"/>
                <w:szCs w:val="22"/>
              </w:rPr>
              <w:t>ICD-9 Diagnosis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Diagnosis (4 digit codes)</w:t>
            </w:r>
          </w:p>
        </w:tc>
      </w:tr>
      <w:tr w:rsidR="0088286E" w:rsidTr="003404BC">
        <w:trPr>
          <w:trHeight w:val="276"/>
          <w:jc w:val="center"/>
        </w:trPr>
        <w:tc>
          <w:tcPr>
            <w:tcW w:w="1908" w:type="dxa"/>
          </w:tcPr>
          <w:p w:rsidR="0088286E" w:rsidRDefault="0088286E" w:rsidP="005D7180">
            <w:pPr>
              <w:rPr>
                <w:rFonts w:cs="Arial"/>
                <w:szCs w:val="22"/>
              </w:rPr>
            </w:pPr>
          </w:p>
        </w:tc>
        <w:tc>
          <w:tcPr>
            <w:tcW w:w="4294" w:type="dxa"/>
          </w:tcPr>
          <w:p w:rsidR="0088286E" w:rsidRDefault="0088286E" w:rsidP="0088286E">
            <w:pPr>
              <w:rPr>
                <w:rFonts w:cs="Arial"/>
                <w:szCs w:val="22"/>
              </w:rPr>
            </w:pPr>
            <w:r>
              <w:rPr>
                <w:rFonts w:cs="Arial"/>
                <w:szCs w:val="22"/>
              </w:rPr>
              <w:t>ICD-9 Diagnosis (5 digit codes)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88286E">
            <w:pPr>
              <w:rPr>
                <w:rFonts w:cs="Arial"/>
                <w:szCs w:val="22"/>
              </w:rPr>
            </w:pPr>
            <w:r>
              <w:rPr>
                <w:rFonts w:cs="Arial"/>
                <w:szCs w:val="22"/>
              </w:rPr>
              <w:t>ICD-9 Procedures (4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Enrollment</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HCPHCS Procedures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88286E" w:rsidTr="003404BC">
        <w:trPr>
          <w:trHeight w:val="276"/>
          <w:jc w:val="center"/>
        </w:trPr>
        <w:tc>
          <w:tcPr>
            <w:tcW w:w="1908" w:type="dxa"/>
          </w:tcPr>
          <w:p w:rsidR="0088286E" w:rsidRDefault="0088286E" w:rsidP="005D7180">
            <w:pPr>
              <w:rPr>
                <w:rFonts w:cs="Arial"/>
                <w:szCs w:val="22"/>
              </w:rPr>
            </w:pPr>
          </w:p>
        </w:tc>
        <w:tc>
          <w:tcPr>
            <w:tcW w:w="4294" w:type="dxa"/>
          </w:tcPr>
          <w:p w:rsidR="0088286E" w:rsidRDefault="0088286E" w:rsidP="005D7180">
            <w:pPr>
              <w:rPr>
                <w:rFonts w:cs="Arial"/>
                <w:szCs w:val="22"/>
              </w:rPr>
            </w:pPr>
            <w:proofErr w:type="spellStart"/>
            <w:r>
              <w:rPr>
                <w:rFonts w:cs="Arial"/>
                <w:szCs w:val="22"/>
              </w:rPr>
              <w:t>Dispensings</w:t>
            </w:r>
            <w:proofErr w:type="spellEnd"/>
            <w:r>
              <w:rPr>
                <w:rFonts w:cs="Arial"/>
                <w:szCs w:val="22"/>
              </w:rPr>
              <w:t xml:space="preserve">  by National Drug Code</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88286E" w:rsidP="003B0B55">
            <w:pPr>
              <w:rPr>
                <w:rFonts w:cs="Arial"/>
                <w:szCs w:val="22"/>
              </w:rPr>
            </w:pPr>
          </w:p>
        </w:tc>
      </w:tr>
      <w:tr w:rsidR="0088286E" w:rsidTr="003404BC">
        <w:trPr>
          <w:trHeight w:val="553"/>
          <w:jc w:val="center"/>
        </w:trPr>
        <w:tc>
          <w:tcPr>
            <w:tcW w:w="1908" w:type="dxa"/>
          </w:tcPr>
          <w:p w:rsidR="0088286E" w:rsidRDefault="0088286E" w:rsidP="003B0B55">
            <w:pPr>
              <w:rPr>
                <w:rFonts w:cs="Arial"/>
                <w:szCs w:val="22"/>
              </w:rPr>
            </w:pPr>
            <w:r>
              <w:rPr>
                <w:rFonts w:cs="Arial"/>
                <w:szCs w:val="22"/>
              </w:rPr>
              <w:t>Most Frequently Used</w:t>
            </w:r>
          </w:p>
        </w:tc>
        <w:tc>
          <w:tcPr>
            <w:tcW w:w="4294" w:type="dxa"/>
          </w:tcPr>
          <w:p w:rsidR="0088286E" w:rsidRDefault="004F0FB9" w:rsidP="003B0B55">
            <w:pPr>
              <w:rPr>
                <w:rFonts w:cs="Arial"/>
                <w:szCs w:val="22"/>
              </w:rPr>
            </w:pPr>
            <w:r>
              <w:rPr>
                <w:rFonts w:cs="Arial"/>
                <w:szCs w:val="22"/>
              </w:rPr>
              <w:t>HCPCS Procedures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4F0FB9" w:rsidP="003B0B55">
            <w:pPr>
              <w:rPr>
                <w:rFonts w:cs="Arial"/>
                <w:szCs w:val="22"/>
              </w:rPr>
            </w:pPr>
            <w:r>
              <w:rPr>
                <w:rFonts w:cs="Arial"/>
                <w:szCs w:val="22"/>
              </w:rPr>
              <w:t>ICD-9 Diagnosis (3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(4 digit codes)</w:t>
            </w:r>
          </w:p>
        </w:tc>
      </w:tr>
      <w:tr w:rsidR="0088286E" w:rsidTr="003404BC">
        <w:trPr>
          <w:trHeight w:val="276"/>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Diagnosis (5 digit codes)</w:t>
            </w:r>
          </w:p>
        </w:tc>
      </w:tr>
      <w:tr w:rsidR="0088286E" w:rsidTr="003404BC">
        <w:trPr>
          <w:trHeight w:val="265"/>
          <w:jc w:val="center"/>
        </w:trPr>
        <w:tc>
          <w:tcPr>
            <w:tcW w:w="1908" w:type="dxa"/>
          </w:tcPr>
          <w:p w:rsidR="0088286E" w:rsidRDefault="0088286E" w:rsidP="003B0B55">
            <w:pPr>
              <w:rPr>
                <w:rFonts w:cs="Arial"/>
                <w:szCs w:val="22"/>
              </w:rPr>
            </w:pPr>
          </w:p>
        </w:tc>
        <w:tc>
          <w:tcPr>
            <w:tcW w:w="4294" w:type="dxa"/>
          </w:tcPr>
          <w:p w:rsidR="0088286E" w:rsidRDefault="004F0FB9" w:rsidP="004F0FB9">
            <w:pPr>
              <w:rPr>
                <w:rFonts w:cs="Arial"/>
                <w:szCs w:val="22"/>
              </w:rPr>
            </w:pPr>
            <w:r>
              <w:rPr>
                <w:rFonts w:cs="Arial"/>
                <w:szCs w:val="22"/>
              </w:rPr>
              <w:t>ICD-9 Procedures (3 digit codes)</w:t>
            </w:r>
          </w:p>
        </w:tc>
      </w:tr>
      <w:tr w:rsidR="004F0FB9" w:rsidTr="003404BC">
        <w:trPr>
          <w:trHeight w:val="276"/>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ICD-9 Procedures (4 digit codes)</w:t>
            </w:r>
          </w:p>
        </w:tc>
      </w:tr>
      <w:tr w:rsidR="004F0FB9" w:rsidTr="003404BC">
        <w:trPr>
          <w:trHeight w:val="276"/>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Drug Class</w:t>
            </w:r>
          </w:p>
        </w:tc>
      </w:tr>
      <w:tr w:rsidR="004F0FB9" w:rsidTr="003404BC">
        <w:trPr>
          <w:trHeight w:val="265"/>
          <w:jc w:val="center"/>
        </w:trPr>
        <w:tc>
          <w:tcPr>
            <w:tcW w:w="1908" w:type="dxa"/>
          </w:tcPr>
          <w:p w:rsidR="004F0FB9" w:rsidRDefault="004F0FB9" w:rsidP="003B0B55">
            <w:pPr>
              <w:rPr>
                <w:rFonts w:cs="Arial"/>
                <w:szCs w:val="22"/>
              </w:rPr>
            </w:pPr>
          </w:p>
        </w:tc>
        <w:tc>
          <w:tcPr>
            <w:tcW w:w="4294" w:type="dxa"/>
          </w:tcPr>
          <w:p w:rsidR="004F0FB9" w:rsidRDefault="004F0FB9" w:rsidP="004F0FB9">
            <w:pPr>
              <w:rPr>
                <w:rFonts w:cs="Arial"/>
                <w:szCs w:val="22"/>
              </w:rPr>
            </w:pPr>
            <w:r>
              <w:rPr>
                <w:rFonts w:cs="Arial"/>
                <w:szCs w:val="22"/>
              </w:rPr>
              <w:t xml:space="preserve">Pharmacy </w:t>
            </w:r>
            <w:proofErr w:type="spellStart"/>
            <w:r>
              <w:rPr>
                <w:rFonts w:cs="Arial"/>
                <w:szCs w:val="22"/>
              </w:rPr>
              <w:t>Dispensings</w:t>
            </w:r>
            <w:proofErr w:type="spellEnd"/>
            <w:r>
              <w:rPr>
                <w:rFonts w:cs="Arial"/>
                <w:szCs w:val="22"/>
              </w:rPr>
              <w:t xml:space="preserve"> by Generic Name</w:t>
            </w:r>
          </w:p>
        </w:tc>
      </w:tr>
      <w:tr w:rsidR="00173E33" w:rsidTr="003404BC">
        <w:trPr>
          <w:trHeight w:val="276"/>
          <w:jc w:val="center"/>
        </w:trPr>
        <w:tc>
          <w:tcPr>
            <w:tcW w:w="1908" w:type="dxa"/>
          </w:tcPr>
          <w:p w:rsidR="00173E33" w:rsidRDefault="00173E33" w:rsidP="003B0B55">
            <w:pPr>
              <w:rPr>
                <w:rFonts w:cs="Arial"/>
                <w:szCs w:val="22"/>
              </w:rPr>
            </w:pPr>
          </w:p>
        </w:tc>
        <w:tc>
          <w:tcPr>
            <w:tcW w:w="4294" w:type="dxa"/>
          </w:tcPr>
          <w:p w:rsidR="00173E33" w:rsidRDefault="00173E33" w:rsidP="004F0FB9">
            <w:pPr>
              <w:rPr>
                <w:rFonts w:cs="Arial"/>
                <w:szCs w:val="22"/>
              </w:rPr>
            </w:pPr>
          </w:p>
        </w:tc>
      </w:tr>
      <w:tr w:rsidR="00173E33" w:rsidTr="003404BC">
        <w:trPr>
          <w:trHeight w:val="276"/>
          <w:jc w:val="center"/>
        </w:trPr>
        <w:tc>
          <w:tcPr>
            <w:tcW w:w="1908" w:type="dxa"/>
          </w:tcPr>
          <w:p w:rsidR="00173E33" w:rsidRDefault="00173E33" w:rsidP="003B0B55">
            <w:pPr>
              <w:rPr>
                <w:rFonts w:cs="Arial"/>
                <w:szCs w:val="22"/>
              </w:rPr>
            </w:pPr>
            <w:r>
              <w:rPr>
                <w:rFonts w:cs="Arial"/>
                <w:szCs w:val="22"/>
              </w:rPr>
              <w:t>Administrative</w:t>
            </w:r>
          </w:p>
        </w:tc>
        <w:tc>
          <w:tcPr>
            <w:tcW w:w="4294" w:type="dxa"/>
          </w:tcPr>
          <w:p w:rsidR="00173E33" w:rsidRDefault="00173E33" w:rsidP="00F54BCB">
            <w:pPr>
              <w:keepNext/>
              <w:rPr>
                <w:rFonts w:cs="Arial"/>
                <w:szCs w:val="22"/>
              </w:rPr>
            </w:pPr>
            <w:r>
              <w:rPr>
                <w:rFonts w:cs="Arial"/>
                <w:szCs w:val="22"/>
              </w:rPr>
              <w:t>Refresh Dates</w:t>
            </w:r>
          </w:p>
        </w:tc>
      </w:tr>
    </w:tbl>
    <w:p w:rsidR="0052702F" w:rsidRPr="00BA05C4" w:rsidRDefault="0052702F" w:rsidP="002F1F55">
      <w:pPr>
        <w:pStyle w:val="Heading2"/>
      </w:pPr>
      <w:bookmarkStart w:id="28" w:name="_Toc358810094"/>
      <w:bookmarkStart w:id="29" w:name="_Toc358810095"/>
      <w:bookmarkStart w:id="30" w:name="_Toc358810096"/>
      <w:bookmarkStart w:id="31" w:name="_Toc358810097"/>
      <w:bookmarkStart w:id="32" w:name="_Toc358810104"/>
      <w:bookmarkStart w:id="33" w:name="_Toc358810107"/>
      <w:bookmarkStart w:id="34" w:name="_Toc358810108"/>
      <w:bookmarkStart w:id="35" w:name="_Toc358810109"/>
      <w:bookmarkStart w:id="36" w:name="_Toc358810110"/>
      <w:bookmarkStart w:id="37" w:name="_Toc358810117"/>
      <w:bookmarkStart w:id="38" w:name="_Toc358810118"/>
      <w:bookmarkStart w:id="39" w:name="_Toc358810119"/>
      <w:bookmarkStart w:id="40" w:name="_Toc358810120"/>
      <w:bookmarkStart w:id="41" w:name="_Toc358810121"/>
      <w:bookmarkStart w:id="42" w:name="_Toc358810128"/>
      <w:bookmarkStart w:id="43" w:name="_Toc360201436"/>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BA05C4">
        <w:t>Network Workflow</w:t>
      </w:r>
      <w:bookmarkEnd w:id="43"/>
    </w:p>
    <w:p w:rsidR="00EB5BBD" w:rsidRDefault="00C15B24" w:rsidP="00332D2F">
      <w:pPr>
        <w:keepNext/>
      </w:pPr>
      <w:r w:rsidRPr="00BA05C4">
        <w:rPr>
          <w:rFonts w:cs="Arial"/>
          <w:szCs w:val="22"/>
        </w:rPr>
        <w:t>Figure 1</w:t>
      </w:r>
      <w:r w:rsidR="0052702F" w:rsidRPr="00BA05C4">
        <w:rPr>
          <w:rFonts w:cs="Arial"/>
          <w:szCs w:val="22"/>
        </w:rPr>
        <w:t xml:space="preserve"> </w:t>
      </w:r>
      <w:r w:rsidR="00A56F34" w:rsidRPr="00BA05C4">
        <w:rPr>
          <w:rFonts w:cs="Arial"/>
          <w:szCs w:val="22"/>
        </w:rPr>
        <w:t>illustrates the flow of requests and information within the network.</w:t>
      </w:r>
      <w:r w:rsidR="00217B43" w:rsidRPr="00BA05C4">
        <w:rPr>
          <w:rFonts w:cs="Arial"/>
          <w:szCs w:val="22"/>
        </w:rPr>
        <w:t xml:space="preserve"> The workflow can be divided into activities undertake</w:t>
      </w:r>
      <w:r w:rsidR="00C32B16" w:rsidRPr="00BA05C4">
        <w:rPr>
          <w:rFonts w:cs="Arial"/>
          <w:szCs w:val="22"/>
        </w:rPr>
        <w:t>n</w:t>
      </w:r>
      <w:r w:rsidR="00217B43" w:rsidRPr="00BA05C4">
        <w:rPr>
          <w:rFonts w:cs="Arial"/>
          <w:szCs w:val="22"/>
        </w:rPr>
        <w:t xml:space="preserve"> by the requestor and those that are the responsibility of the data partner. Each </w:t>
      </w:r>
      <w:r w:rsidR="00C32B16" w:rsidRPr="00BA05C4">
        <w:rPr>
          <w:rFonts w:cs="Arial"/>
          <w:szCs w:val="22"/>
        </w:rPr>
        <w:t>is</w:t>
      </w:r>
      <w:r w:rsidR="00217B43" w:rsidRPr="00BA05C4">
        <w:rPr>
          <w:rFonts w:cs="Arial"/>
          <w:szCs w:val="22"/>
        </w:rPr>
        <w:t xml:space="preserve"> described below.</w:t>
      </w:r>
      <w:r w:rsidR="00C90BEE">
        <w:rPr>
          <w:rFonts w:cs="Arial"/>
          <w:noProof/>
          <w:szCs w:val="22"/>
        </w:rPr>
        <w:drawing>
          <wp:inline distT="0" distB="0" distL="0" distR="0">
            <wp:extent cx="5486400" cy="4114800"/>
            <wp:effectExtent l="133350" t="76200" r="114300" b="76200"/>
            <wp:docPr id="7" name="Picture 5" descr="Diagram of the Mini-Sentinel network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TIDE Projects\DPM_PopMedNet\PMN Documentation\NETWORKS\Mini-Sentinel\MS Overview and Tech Documentation\PMN Query Flow_28Mar12.jpg"/>
                    <pic:cNvPicPr>
                      <a:picLocks noChangeAspect="1" noChangeArrowheads="1"/>
                    </pic:cNvPicPr>
                  </pic:nvPicPr>
                  <pic:blipFill>
                    <a:blip r:embed="rId15" cstate="print"/>
                    <a:srcRect/>
                    <a:stretch>
                      <a:fillRect/>
                    </a:stretch>
                  </pic:blipFill>
                  <pic:spPr bwMode="auto">
                    <a:xfrm>
                      <a:off x="0" y="0"/>
                      <a:ext cx="54864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31EC4" w:rsidRPr="00BA05C4" w:rsidRDefault="00EB5BBD" w:rsidP="00F54BCB">
      <w:pPr>
        <w:pStyle w:val="Caption"/>
        <w:jc w:val="center"/>
        <w:rPr>
          <w:rFonts w:cs="Arial"/>
          <w:szCs w:val="22"/>
        </w:rPr>
      </w:pPr>
      <w:r>
        <w:t xml:space="preserve">Figure </w:t>
      </w:r>
      <w:fldSimple w:instr=" SEQ Figure \* ARABIC ">
        <w:r w:rsidR="00171C7B">
          <w:rPr>
            <w:noProof/>
          </w:rPr>
          <w:t>1</w:t>
        </w:r>
      </w:fldSimple>
      <w:r>
        <w:t xml:space="preserve">: </w:t>
      </w:r>
      <w:r w:rsidRPr="00F922A2">
        <w:t>Network Workflow</w:t>
      </w:r>
    </w:p>
    <w:p w:rsidR="00557754" w:rsidRDefault="00557754" w:rsidP="003B0B55">
      <w:pPr>
        <w:rPr>
          <w:rFonts w:cs="Arial"/>
          <w:b/>
          <w:szCs w:val="22"/>
        </w:rPr>
      </w:pPr>
    </w:p>
    <w:p w:rsidR="002E67B7" w:rsidRDefault="002E67B7" w:rsidP="002F1F55">
      <w:pPr>
        <w:pStyle w:val="Heading2"/>
      </w:pPr>
      <w:bookmarkStart w:id="44" w:name="_Toc360201437"/>
      <w:r>
        <w:t>Project Based Requests</w:t>
      </w:r>
      <w:bookmarkEnd w:id="44"/>
    </w:p>
    <w:p w:rsidR="002E67B7" w:rsidRDefault="009F61F1" w:rsidP="002F1F55">
      <w:r>
        <w:t>On</w:t>
      </w:r>
      <w:r w:rsidR="002E67B7">
        <w:t xml:space="preserve">e of the major enhancements in PMN R3.2 is the introduction of Projects.  Projects allow networks to group activities within one or more Projects.  A project establishes security policies for composing and executing requests for users and DataMarts assigned to the project.  Projects are created within an organizational Group.  Groups have one or more member organizations whose users and DataMarts may participate within projects owned by the group.  Note that the network may have one or more groups, and an organization may be a member of one or more groups. </w:t>
      </w:r>
      <w:bookmarkStart w:id="45" w:name="_Toc267519523"/>
      <w:bookmarkStart w:id="46" w:name="_Toc291053825"/>
      <w:r w:rsidR="00DA12CD">
        <w:t xml:space="preserve"> Users may be a member of one or more projects.  Note that with the introduction of Projects, all requests are submitted within the context of a project.  </w:t>
      </w:r>
      <w:r w:rsidR="00D755F0">
        <w:t>See section 5.20</w:t>
      </w:r>
      <w:r w:rsidR="00DA12CD">
        <w:t xml:space="preserve"> </w:t>
      </w:r>
      <w:r w:rsidR="002F1F55">
        <w:t>for a discussion on creating and configuring Projects.</w:t>
      </w:r>
      <w:r w:rsidR="00DA12CD">
        <w:t xml:space="preserve">  </w:t>
      </w:r>
    </w:p>
    <w:p w:rsidR="00557754" w:rsidRPr="00A359B1" w:rsidRDefault="00CB5463" w:rsidP="002F1F55">
      <w:pPr>
        <w:pStyle w:val="Heading2"/>
      </w:pPr>
      <w:bookmarkStart w:id="47" w:name="_Toc360201438"/>
      <w:r>
        <w:t xml:space="preserve">Composing and </w:t>
      </w:r>
      <w:r w:rsidR="006255A1" w:rsidRPr="00A359B1">
        <w:t>Submit</w:t>
      </w:r>
      <w:r w:rsidR="00292CEA" w:rsidRPr="00A359B1">
        <w:t>ting</w:t>
      </w:r>
      <w:r w:rsidR="006255A1" w:rsidRPr="00A359B1">
        <w:t xml:space="preserve"> a Query</w:t>
      </w:r>
      <w:r w:rsidR="00292CEA" w:rsidRPr="00A359B1">
        <w:t xml:space="preserve"> (requestor actions)</w:t>
      </w:r>
      <w:bookmarkEnd w:id="45"/>
      <w:bookmarkEnd w:id="46"/>
      <w:bookmarkEnd w:id="47"/>
    </w:p>
    <w:p w:rsidR="00C15B24" w:rsidRPr="00B52ECE" w:rsidRDefault="00217B43" w:rsidP="003B0B55">
      <w:pPr>
        <w:rPr>
          <w:rFonts w:cs="Arial"/>
          <w:szCs w:val="22"/>
        </w:rPr>
      </w:pPr>
      <w:r w:rsidRPr="00BA05C4">
        <w:rPr>
          <w:rFonts w:cs="Arial"/>
          <w:szCs w:val="22"/>
        </w:rPr>
        <w:t xml:space="preserve">Submitting a query through the network requires several steps. </w:t>
      </w:r>
      <w:r w:rsidR="00E9649B">
        <w:rPr>
          <w:rFonts w:cs="Arial"/>
          <w:szCs w:val="22"/>
        </w:rPr>
        <w:t xml:space="preserve">A brief description of these steps is </w:t>
      </w:r>
      <w:r w:rsidR="00F27AC0" w:rsidRPr="00BA05C4">
        <w:rPr>
          <w:rFonts w:cs="Arial"/>
          <w:szCs w:val="22"/>
        </w:rPr>
        <w:t xml:space="preserve">listed </w:t>
      </w:r>
      <w:r w:rsidR="00DA12CD">
        <w:rPr>
          <w:rFonts w:cs="Arial"/>
          <w:szCs w:val="22"/>
        </w:rPr>
        <w:t>in the following sections.</w:t>
      </w:r>
      <w:r w:rsidR="00F27AC0" w:rsidRPr="00BA05C4">
        <w:rPr>
          <w:rFonts w:cs="Arial"/>
          <w:szCs w:val="22"/>
        </w:rPr>
        <w:t xml:space="preserve"> </w:t>
      </w:r>
      <w:r w:rsidR="00E9649B">
        <w:rPr>
          <w:rFonts w:cs="Arial"/>
          <w:szCs w:val="22"/>
        </w:rPr>
        <w:t xml:space="preserve">See the </w:t>
      </w:r>
      <w:r w:rsidR="00CE2C91">
        <w:rPr>
          <w:rFonts w:cs="Arial"/>
          <w:b/>
          <w:szCs w:val="22"/>
        </w:rPr>
        <w:t xml:space="preserve">Mini-Sentinel </w:t>
      </w:r>
      <w:r w:rsidR="003B7487">
        <w:rPr>
          <w:rFonts w:cstheme="minorHAnsi"/>
          <w:b/>
          <w:szCs w:val="22"/>
        </w:rPr>
        <w:t xml:space="preserve">Distributed Query Tool </w:t>
      </w:r>
      <w:r w:rsidR="00E9649B" w:rsidRPr="003B7487">
        <w:rPr>
          <w:rFonts w:cs="Arial"/>
          <w:b/>
          <w:szCs w:val="22"/>
        </w:rPr>
        <w:t>Investigators Manual</w:t>
      </w:r>
      <w:r w:rsidR="00E9649B">
        <w:rPr>
          <w:rFonts w:cs="Arial"/>
          <w:szCs w:val="22"/>
        </w:rPr>
        <w:t xml:space="preserve"> for details on composing and routing requests.</w:t>
      </w:r>
    </w:p>
    <w:p w:rsidR="00217B43" w:rsidRDefault="00A37793" w:rsidP="003B7487">
      <w:pPr>
        <w:pStyle w:val="Heading3"/>
      </w:pPr>
      <w:bookmarkStart w:id="48" w:name="_Toc360201439"/>
      <w:r>
        <w:t xml:space="preserve">Logging </w:t>
      </w:r>
      <w:r w:rsidR="00F749B4">
        <w:t>into</w:t>
      </w:r>
      <w:r>
        <w:t xml:space="preserve"> </w:t>
      </w:r>
      <w:r w:rsidR="00F749B4">
        <w:t>the</w:t>
      </w:r>
      <w:r w:rsidR="005F431A">
        <w:t xml:space="preserve"> Portal</w:t>
      </w:r>
      <w:bookmarkEnd w:id="48"/>
    </w:p>
    <w:p w:rsidR="00CB5463" w:rsidRPr="00BA05C4" w:rsidRDefault="00CB5463" w:rsidP="00CB5463">
      <w:pPr>
        <w:spacing w:after="60"/>
        <w:rPr>
          <w:rFonts w:cs="Arial"/>
          <w:szCs w:val="22"/>
        </w:rPr>
      </w:pPr>
      <w:r>
        <w:rPr>
          <w:rFonts w:cs="Arial"/>
          <w:szCs w:val="22"/>
        </w:rPr>
        <w:t xml:space="preserve">Each </w:t>
      </w:r>
      <w:r w:rsidR="00CE2C91">
        <w:rPr>
          <w:rFonts w:cs="Arial"/>
          <w:szCs w:val="22"/>
        </w:rPr>
        <w:t xml:space="preserve">Mini-Sentinel </w:t>
      </w:r>
      <w:r>
        <w:rPr>
          <w:rFonts w:cs="Arial"/>
          <w:szCs w:val="22"/>
        </w:rPr>
        <w:t>user is provided a set of credentials</w:t>
      </w:r>
      <w:r w:rsidR="00EB24E9">
        <w:rPr>
          <w:rFonts w:cs="Arial"/>
          <w:szCs w:val="22"/>
        </w:rPr>
        <w:t xml:space="preserve"> consisting of a username and password that represents the user’s account.  The user must enter the credentials into a logon page, confirm the terms and conditions of the site, and then click Login to </w:t>
      </w:r>
      <w:r w:rsidR="00EB24E9">
        <w:t>authenticate the user</w:t>
      </w:r>
      <w:r w:rsidR="00CE2C91">
        <w:t>.</w:t>
      </w:r>
    </w:p>
    <w:p w:rsidR="00217B43" w:rsidRDefault="00217B43" w:rsidP="00217B43">
      <w:pPr>
        <w:rPr>
          <w:noProof/>
        </w:rPr>
      </w:pPr>
    </w:p>
    <w:p w:rsidR="00EB5BBD" w:rsidRDefault="00B22756" w:rsidP="00EB5BBD">
      <w:pPr>
        <w:keepNext/>
        <w:jc w:val="center"/>
      </w:pPr>
      <w:r>
        <w:rPr>
          <w:noProof/>
        </w:rPr>
        <w:drawing>
          <wp:inline distT="0" distB="0" distL="0" distR="0">
            <wp:extent cx="5486400" cy="4132971"/>
            <wp:effectExtent l="19050" t="0" r="0" b="0"/>
            <wp:docPr id="6" name="Picture 6" descr="Screenshot of the Mini-Sentinel Distributed Query Tool portal log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486400" cy="4132971"/>
                    </a:xfrm>
                    <a:prstGeom prst="rect">
                      <a:avLst/>
                    </a:prstGeom>
                  </pic:spPr>
                </pic:pic>
              </a:graphicData>
            </a:graphic>
          </wp:inline>
        </w:drawing>
      </w:r>
    </w:p>
    <w:p w:rsidR="001F5F85" w:rsidRDefault="00EB5BBD" w:rsidP="00F54BCB">
      <w:pPr>
        <w:pStyle w:val="Caption"/>
        <w:jc w:val="center"/>
      </w:pPr>
      <w:r>
        <w:t xml:space="preserve">Figure </w:t>
      </w:r>
      <w:fldSimple w:instr=" SEQ Figure \* ARABIC ">
        <w:r w:rsidR="00171C7B">
          <w:rPr>
            <w:noProof/>
          </w:rPr>
          <w:t>2</w:t>
        </w:r>
      </w:fldSimple>
      <w:r>
        <w:t xml:space="preserve">: </w:t>
      </w:r>
      <w:r w:rsidRPr="000D64E3">
        <w:t>Logon Page</w:t>
      </w:r>
    </w:p>
    <w:p w:rsidR="00CA29D2" w:rsidRDefault="00CA29D2" w:rsidP="00CA29D2">
      <w:pPr>
        <w:jc w:val="center"/>
      </w:pPr>
    </w:p>
    <w:p w:rsidR="00F27AC0" w:rsidRPr="00BA05C4" w:rsidRDefault="00CB5463" w:rsidP="00217B43">
      <w:r>
        <w:t xml:space="preserve">Logging into the portal establishes a security context that determines the features </w:t>
      </w:r>
      <w:r w:rsidR="00EB24E9">
        <w:t xml:space="preserve">the user is allowed to access and </w:t>
      </w:r>
      <w:r>
        <w:t xml:space="preserve">actions the user is allowed to perform.  </w:t>
      </w:r>
      <w:r w:rsidR="00EB24E9">
        <w:t xml:space="preserve">The features and actions allowed by a user are managed by a list of Access Control rights (ACL).  </w:t>
      </w:r>
      <w:r w:rsidR="00CE2C91">
        <w:t>Mini-Sentinel Operations Center support staff</w:t>
      </w:r>
      <w:r w:rsidR="00EB24E9">
        <w:t xml:space="preserve"> assign t</w:t>
      </w:r>
      <w:r>
        <w:t xml:space="preserve">hese rights to </w:t>
      </w:r>
      <w:r w:rsidR="00EB24E9">
        <w:t xml:space="preserve">the </w:t>
      </w:r>
      <w:r>
        <w:t xml:space="preserve">user’s </w:t>
      </w:r>
      <w:r w:rsidR="00CE2C91">
        <w:t xml:space="preserve">Mini-Sentinel </w:t>
      </w:r>
      <w:r>
        <w:t xml:space="preserve">account directly or </w:t>
      </w:r>
      <w:r w:rsidR="00D52D14">
        <w:t xml:space="preserve">indirectly </w:t>
      </w:r>
      <w:r>
        <w:t xml:space="preserve">by adding the user as a member of a one or more </w:t>
      </w:r>
      <w:r w:rsidRPr="00CB5463">
        <w:rPr>
          <w:b/>
        </w:rPr>
        <w:t>Security Groups</w:t>
      </w:r>
      <w:r>
        <w:t>.  Security Groups are collections of users</w:t>
      </w:r>
      <w:r w:rsidR="00EB24E9">
        <w:t>, and other security groups,</w:t>
      </w:r>
      <w:r>
        <w:t xml:space="preserve"> </w:t>
      </w:r>
      <w:r w:rsidR="00D52D14">
        <w:t>that</w:t>
      </w:r>
      <w:r>
        <w:t xml:space="preserve"> are </w:t>
      </w:r>
      <w:r w:rsidR="00EB24E9">
        <w:t>assigned ACLs</w:t>
      </w:r>
      <w:r>
        <w:t xml:space="preserve">.  </w:t>
      </w:r>
      <w:r w:rsidR="00EB24E9">
        <w:t xml:space="preserve">Membership in a security group causes the user’s account to inherit all the rights associated with the group.  Users may be members of zero, one, or more security groups.  </w:t>
      </w:r>
      <w:r w:rsidR="00D52D14">
        <w:t xml:space="preserve">For example, the query types </w:t>
      </w:r>
      <w:r w:rsidR="002D646B">
        <w:t xml:space="preserve">that may be composed </w:t>
      </w:r>
      <w:r w:rsidR="00D52D14">
        <w:t xml:space="preserve">by the user </w:t>
      </w:r>
      <w:r w:rsidR="002D646B">
        <w:t xml:space="preserve">and the DataMarts where </w:t>
      </w:r>
      <w:r w:rsidR="00D52D14">
        <w:t>they</w:t>
      </w:r>
      <w:r w:rsidR="002D646B">
        <w:t xml:space="preserve"> may be routed for execution depends on the rights assigned to the user’s account or the security groups for which the user is a member.  Security groups provide </w:t>
      </w:r>
      <w:r w:rsidR="00EB24E9">
        <w:t>a convenient</w:t>
      </w:r>
      <w:r w:rsidR="00D52D14">
        <w:t xml:space="preserve"> and powerful</w:t>
      </w:r>
      <w:r w:rsidR="00EB24E9">
        <w:t xml:space="preserve"> method to build and manage </w:t>
      </w:r>
      <w:r w:rsidR="00EB24E9" w:rsidRPr="00D52D14">
        <w:t>roles</w:t>
      </w:r>
      <w:r w:rsidR="00EB24E9">
        <w:t xml:space="preserve"> with in </w:t>
      </w:r>
      <w:r w:rsidR="00CA29D2">
        <w:t>PopMedNet</w:t>
      </w:r>
      <w:r w:rsidR="00EB24E9">
        <w:t xml:space="preserve"> that can easily be assigned to new and existing users.  </w:t>
      </w:r>
    </w:p>
    <w:p w:rsidR="001652C4" w:rsidRDefault="00B1076A" w:rsidP="003B7487">
      <w:pPr>
        <w:pStyle w:val="Heading3"/>
      </w:pPr>
      <w:bookmarkStart w:id="49" w:name="_Toc360201440"/>
      <w:r>
        <w:t xml:space="preserve">Using the </w:t>
      </w:r>
      <w:r w:rsidR="00A37793">
        <w:t>Portal Landing P</w:t>
      </w:r>
      <w:r w:rsidR="001652C4">
        <w:t>age</w:t>
      </w:r>
      <w:bookmarkEnd w:id="49"/>
    </w:p>
    <w:p w:rsidR="005D7180" w:rsidRPr="005D7180" w:rsidRDefault="005D7180" w:rsidP="005D7180">
      <w:pPr>
        <w:rPr>
          <w:rFonts w:cstheme="minorHAnsi"/>
          <w:lang w:eastAsia="ar-SA"/>
        </w:rPr>
      </w:pPr>
      <w:r>
        <w:rPr>
          <w:rFonts w:cstheme="minorHAnsi"/>
          <w:lang w:eastAsia="ar-SA"/>
        </w:rPr>
        <w:t xml:space="preserve">Once authenticated, the user is transitioned to the </w:t>
      </w:r>
      <w:r w:rsidRPr="001F5F85">
        <w:rPr>
          <w:rFonts w:cstheme="minorHAnsi"/>
          <w:b/>
          <w:lang w:eastAsia="ar-SA"/>
        </w:rPr>
        <w:t>Home</w:t>
      </w:r>
      <w:r>
        <w:rPr>
          <w:rFonts w:cstheme="minorHAnsi"/>
          <w:lang w:eastAsia="ar-SA"/>
        </w:rPr>
        <w:t xml:space="preserve"> </w:t>
      </w:r>
      <w:r w:rsidRPr="001F5F85">
        <w:rPr>
          <w:rFonts w:cstheme="minorHAnsi"/>
          <w:b/>
          <w:lang w:eastAsia="ar-SA"/>
        </w:rPr>
        <w:t>page</w:t>
      </w:r>
      <w:r>
        <w:rPr>
          <w:rFonts w:cstheme="minorHAnsi"/>
          <w:lang w:eastAsia="ar-SA"/>
        </w:rPr>
        <w:t xml:space="preserve">.  </w:t>
      </w:r>
    </w:p>
    <w:p w:rsidR="00EB5BBD" w:rsidRDefault="00B22756" w:rsidP="00EB5BBD">
      <w:pPr>
        <w:keepNext/>
        <w:spacing w:after="60"/>
        <w:jc w:val="center"/>
      </w:pPr>
      <w:r>
        <w:rPr>
          <w:noProof/>
        </w:rPr>
        <w:drawing>
          <wp:inline distT="0" distB="0" distL="0" distR="0">
            <wp:extent cx="5486400" cy="8129859"/>
            <wp:effectExtent l="19050" t="0" r="0" b="0"/>
            <wp:docPr id="61" name="Picture 61" descr="Screenshot of a por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486400" cy="8129859"/>
                    </a:xfrm>
                    <a:prstGeom prst="rect">
                      <a:avLst/>
                    </a:prstGeom>
                  </pic:spPr>
                </pic:pic>
              </a:graphicData>
            </a:graphic>
          </wp:inline>
        </w:drawing>
      </w:r>
    </w:p>
    <w:p w:rsidR="001652C4" w:rsidRDefault="00EB5BBD" w:rsidP="0038540F">
      <w:pPr>
        <w:pStyle w:val="Caption"/>
        <w:jc w:val="center"/>
        <w:rPr>
          <w:rFonts w:cs="Arial"/>
          <w:szCs w:val="22"/>
        </w:rPr>
      </w:pPr>
      <w:r>
        <w:t xml:space="preserve">Figure </w:t>
      </w:r>
      <w:fldSimple w:instr=" SEQ Figure \* ARABIC ">
        <w:r w:rsidR="00171C7B">
          <w:rPr>
            <w:noProof/>
          </w:rPr>
          <w:t>3</w:t>
        </w:r>
      </w:fldSimple>
      <w:r>
        <w:t xml:space="preserve">: </w:t>
      </w:r>
      <w:r w:rsidRPr="00E03756">
        <w:t>Home Page</w:t>
      </w:r>
    </w:p>
    <w:p w:rsidR="005D7180" w:rsidRDefault="005D7180" w:rsidP="001652C4">
      <w:pPr>
        <w:spacing w:after="60"/>
        <w:rPr>
          <w:rFonts w:cs="Arial"/>
          <w:szCs w:val="22"/>
        </w:rPr>
      </w:pPr>
    </w:p>
    <w:p w:rsidR="005D7180" w:rsidRDefault="005D7180" w:rsidP="001652C4">
      <w:pPr>
        <w:spacing w:after="60"/>
        <w:rPr>
          <w:rFonts w:cstheme="minorHAnsi"/>
          <w:lang w:eastAsia="ar-SA"/>
        </w:rPr>
      </w:pPr>
      <w:r>
        <w:rPr>
          <w:rFonts w:cstheme="minorHAnsi"/>
          <w:lang w:eastAsia="ar-SA"/>
        </w:rPr>
        <w:t>The home page is a landing page that contains a set of controls that provide the user with information that is relevant to his daily tasks.  The following controls are available on the home page:</w:t>
      </w:r>
    </w:p>
    <w:p w:rsidR="005D7180" w:rsidRDefault="005D7180" w:rsidP="001652C4">
      <w:pPr>
        <w:spacing w:after="60"/>
        <w:rPr>
          <w:rFonts w:cstheme="minorHAnsi"/>
          <w:lang w:eastAsia="ar-SA"/>
        </w:rPr>
      </w:pP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What’s New  </w:t>
      </w:r>
      <w:r w:rsidR="00F00905">
        <w:rPr>
          <w:rFonts w:asciiTheme="minorHAnsi" w:hAnsiTheme="minorHAnsi" w:cs="Arial"/>
        </w:rPr>
        <w:t xml:space="preserve"> - A m</w:t>
      </w:r>
      <w:r>
        <w:rPr>
          <w:rFonts w:asciiTheme="minorHAnsi" w:hAnsiTheme="minorHAnsi" w:cs="Arial"/>
        </w:rPr>
        <w:t>essage</w:t>
      </w:r>
      <w:r w:rsidR="00F00905">
        <w:rPr>
          <w:rFonts w:asciiTheme="minorHAnsi" w:hAnsiTheme="minorHAnsi" w:cs="Arial"/>
        </w:rPr>
        <w:t xml:space="preserve"> p</w:t>
      </w:r>
      <w:r>
        <w:rPr>
          <w:rFonts w:asciiTheme="minorHAnsi" w:hAnsiTheme="minorHAnsi" w:cs="Arial"/>
        </w:rPr>
        <w:t xml:space="preserve">anel used to communicate site </w:t>
      </w:r>
      <w:r w:rsidR="00F00905">
        <w:rPr>
          <w:rFonts w:asciiTheme="minorHAnsi" w:hAnsiTheme="minorHAnsi" w:cs="Arial"/>
        </w:rPr>
        <w:t xml:space="preserve">information, </w:t>
      </w:r>
      <w:r>
        <w:rPr>
          <w:rFonts w:asciiTheme="minorHAnsi" w:hAnsiTheme="minorHAnsi" w:cs="Arial"/>
        </w:rPr>
        <w:t xml:space="preserve">upgrades, </w:t>
      </w:r>
      <w:r w:rsidR="00F00905">
        <w:rPr>
          <w:rFonts w:asciiTheme="minorHAnsi" w:hAnsiTheme="minorHAnsi" w:cs="Arial"/>
        </w:rPr>
        <w:t xml:space="preserve">and </w:t>
      </w:r>
      <w:r>
        <w:rPr>
          <w:rFonts w:asciiTheme="minorHAnsi" w:hAnsiTheme="minorHAnsi" w:cs="Arial"/>
        </w:rPr>
        <w:t>new features</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 xml:space="preserve">Notifications – </w:t>
      </w:r>
      <w:r w:rsidR="00F00905">
        <w:rPr>
          <w:rFonts w:asciiTheme="minorHAnsi" w:hAnsiTheme="minorHAnsi" w:cs="Arial"/>
        </w:rPr>
        <w:t xml:space="preserve">A </w:t>
      </w:r>
      <w:r>
        <w:rPr>
          <w:rFonts w:asciiTheme="minorHAnsi" w:hAnsiTheme="minorHAnsi" w:cs="Arial"/>
        </w:rPr>
        <w:t>list of recent notifications on requests and responses performed or associated with the user</w:t>
      </w:r>
    </w:p>
    <w:p w:rsidR="005D7180" w:rsidRDefault="005D7180" w:rsidP="009E3DB4">
      <w:pPr>
        <w:pStyle w:val="ListParagraph"/>
        <w:numPr>
          <w:ilvl w:val="0"/>
          <w:numId w:val="16"/>
        </w:numPr>
        <w:spacing w:after="60"/>
        <w:rPr>
          <w:rFonts w:asciiTheme="minorHAnsi" w:hAnsiTheme="minorHAnsi" w:cs="Arial"/>
        </w:rPr>
      </w:pPr>
      <w:r>
        <w:rPr>
          <w:rFonts w:asciiTheme="minorHAnsi" w:hAnsiTheme="minorHAnsi" w:cs="Arial"/>
        </w:rPr>
        <w:t>Requests</w:t>
      </w:r>
      <w:r w:rsidR="00F00905">
        <w:rPr>
          <w:rFonts w:asciiTheme="minorHAnsi" w:hAnsiTheme="minorHAnsi" w:cs="Arial"/>
        </w:rPr>
        <w:t xml:space="preserve"> – A list of </w:t>
      </w:r>
      <w:r>
        <w:rPr>
          <w:rFonts w:asciiTheme="minorHAnsi" w:hAnsiTheme="minorHAnsi" w:cs="Arial"/>
        </w:rPr>
        <w:t>recent requests that have been initiated by the user or require the user’s approval or review</w:t>
      </w:r>
    </w:p>
    <w:p w:rsidR="005D7180" w:rsidRPr="005D7180" w:rsidRDefault="0067416B" w:rsidP="005D7180">
      <w:pPr>
        <w:spacing w:after="60"/>
        <w:rPr>
          <w:rFonts w:cs="Arial"/>
        </w:rPr>
      </w:pPr>
      <w:r>
        <w:rPr>
          <w:rFonts w:cs="Arial"/>
        </w:rPr>
        <w:t>C</w:t>
      </w:r>
      <w:r w:rsidR="005D7180">
        <w:rPr>
          <w:rFonts w:cs="Arial"/>
        </w:rPr>
        <w:t>ollapsible content panels are used throughou</w:t>
      </w:r>
      <w:r w:rsidR="00FB0763">
        <w:rPr>
          <w:rFonts w:cs="Arial"/>
        </w:rPr>
        <w:t>t the user interface that allows</w:t>
      </w:r>
      <w:r w:rsidR="005D7180">
        <w:rPr>
          <w:rFonts w:cs="Arial"/>
        </w:rPr>
        <w:t xml:space="preserve"> the user to collapse, expand, and maximize </w:t>
      </w:r>
      <w:r w:rsidR="00FB0763">
        <w:rPr>
          <w:rFonts w:cs="Arial"/>
        </w:rPr>
        <w:t xml:space="preserve">a </w:t>
      </w:r>
      <w:r w:rsidR="005D7180">
        <w:rPr>
          <w:rFonts w:cs="Arial"/>
        </w:rPr>
        <w:t xml:space="preserve">content </w:t>
      </w:r>
      <w:r w:rsidR="00FB0763">
        <w:rPr>
          <w:rFonts w:cs="Arial"/>
        </w:rPr>
        <w:t>area</w:t>
      </w:r>
      <w:r w:rsidR="005D7180">
        <w:rPr>
          <w:rFonts w:cs="Arial"/>
        </w:rPr>
        <w:t xml:space="preserve"> within the page.  Additionally, for panels that contain grid controls, the user may specify the number of items displayed in the grid, set column sort orders, and column filters.  All these settings are preserved </w:t>
      </w:r>
      <w:r w:rsidR="0069399F">
        <w:rPr>
          <w:rFonts w:cs="Arial"/>
        </w:rPr>
        <w:t>across user sessions.</w:t>
      </w:r>
    </w:p>
    <w:p w:rsidR="006E4048" w:rsidRDefault="00F749B4" w:rsidP="003B7487">
      <w:pPr>
        <w:pStyle w:val="Heading3"/>
      </w:pPr>
      <w:bookmarkStart w:id="50" w:name="_Toc360201441"/>
      <w:r>
        <w:t>Creating a New Request</w:t>
      </w:r>
      <w:bookmarkEnd w:id="50"/>
    </w:p>
    <w:p w:rsidR="0069399F" w:rsidRDefault="0069399F" w:rsidP="0069399F">
      <w:pPr>
        <w:rPr>
          <w:rFonts w:cstheme="minorHAnsi"/>
          <w:lang w:eastAsia="ar-SA"/>
        </w:rPr>
      </w:pPr>
      <w:r>
        <w:rPr>
          <w:rFonts w:cstheme="minorHAnsi"/>
          <w:lang w:eastAsia="ar-SA"/>
        </w:rPr>
        <w:t xml:space="preserve">The user creates a new request by clicking the </w:t>
      </w:r>
      <w:r w:rsidR="00267C94">
        <w:rPr>
          <w:rFonts w:cstheme="minorHAnsi"/>
          <w:lang w:eastAsia="ar-SA"/>
        </w:rPr>
        <w:t>“</w:t>
      </w:r>
      <w:r>
        <w:rPr>
          <w:rFonts w:cstheme="minorHAnsi"/>
          <w:lang w:eastAsia="ar-SA"/>
        </w:rPr>
        <w:t>New</w:t>
      </w:r>
      <w:r w:rsidR="00267C94">
        <w:rPr>
          <w:rFonts w:cstheme="minorHAnsi"/>
          <w:lang w:eastAsia="ar-SA"/>
        </w:rPr>
        <w:t>”</w:t>
      </w:r>
      <w:r>
        <w:rPr>
          <w:rFonts w:cstheme="minorHAnsi"/>
          <w:lang w:eastAsia="ar-SA"/>
        </w:rPr>
        <w:t xml:space="preserve"> button in the Requests content panel.</w:t>
      </w:r>
    </w:p>
    <w:p w:rsidR="00267C94" w:rsidRPr="0069399F" w:rsidRDefault="00267C94" w:rsidP="0069399F">
      <w:pPr>
        <w:rPr>
          <w:rFonts w:cstheme="minorHAnsi"/>
          <w:lang w:eastAsia="ar-SA"/>
        </w:rPr>
      </w:pPr>
    </w:p>
    <w:p w:rsidR="00EB5BBD" w:rsidRDefault="00CA1B78" w:rsidP="00EB5BBD">
      <w:pPr>
        <w:keepNext/>
        <w:spacing w:after="60"/>
        <w:jc w:val="center"/>
      </w:pPr>
      <w:r>
        <w:rPr>
          <w:noProof/>
        </w:rPr>
        <w:drawing>
          <wp:inline distT="0" distB="0" distL="0" distR="0">
            <wp:extent cx="5486400" cy="2285414"/>
            <wp:effectExtent l="19050" t="0" r="0" b="0"/>
            <wp:docPr id="70" name="Picture 70" descr="Screenshot of the request panel on the home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86400" cy="2285414"/>
                    </a:xfrm>
                    <a:prstGeom prst="rect">
                      <a:avLst/>
                    </a:prstGeom>
                  </pic:spPr>
                </pic:pic>
              </a:graphicData>
            </a:graphic>
          </wp:inline>
        </w:drawing>
      </w:r>
    </w:p>
    <w:p w:rsidR="006E4048" w:rsidRDefault="00EB5BBD" w:rsidP="0038540F">
      <w:pPr>
        <w:pStyle w:val="Caption"/>
        <w:jc w:val="center"/>
        <w:rPr>
          <w:rFonts w:cs="Arial"/>
          <w:szCs w:val="22"/>
        </w:rPr>
      </w:pPr>
      <w:r>
        <w:t xml:space="preserve">Figure </w:t>
      </w:r>
      <w:fldSimple w:instr=" SEQ Figure \* ARABIC ">
        <w:r w:rsidR="00171C7B">
          <w:rPr>
            <w:noProof/>
          </w:rPr>
          <w:t>4</w:t>
        </w:r>
      </w:fldSimple>
      <w:r>
        <w:t>: Requests Panel</w:t>
      </w:r>
    </w:p>
    <w:p w:rsidR="0053371D" w:rsidRDefault="0053371D" w:rsidP="003B7487">
      <w:pPr>
        <w:pStyle w:val="Heading3"/>
      </w:pPr>
      <w:bookmarkStart w:id="51" w:name="_Toc360201442"/>
      <w:r>
        <w:t>Select</w:t>
      </w:r>
      <w:r w:rsidR="000243F8">
        <w:t>ing a Request Model</w:t>
      </w:r>
      <w:bookmarkEnd w:id="51"/>
    </w:p>
    <w:p w:rsidR="0069399F" w:rsidRDefault="0069399F" w:rsidP="0069399F">
      <w:pPr>
        <w:rPr>
          <w:rFonts w:cstheme="minorHAnsi"/>
          <w:lang w:eastAsia="ar-SA"/>
        </w:rPr>
      </w:pPr>
      <w:r>
        <w:rPr>
          <w:rFonts w:cstheme="minorHAnsi"/>
          <w:lang w:eastAsia="ar-SA"/>
        </w:rPr>
        <w:t xml:space="preserve">The new request action displays a popup dialog containing the lists of Request Models available to the user based the user’s </w:t>
      </w:r>
      <w:r w:rsidR="00D75D79">
        <w:rPr>
          <w:rFonts w:cstheme="minorHAnsi"/>
          <w:lang w:eastAsia="ar-SA"/>
        </w:rPr>
        <w:t xml:space="preserve">access </w:t>
      </w:r>
      <w:r>
        <w:rPr>
          <w:rFonts w:cstheme="minorHAnsi"/>
          <w:lang w:eastAsia="ar-SA"/>
        </w:rPr>
        <w:t xml:space="preserve">rights.  Queries are grouped together in request models which are contained in request model </w:t>
      </w:r>
      <w:r w:rsidR="00640B1F">
        <w:rPr>
          <w:rFonts w:cstheme="minorHAnsi"/>
          <w:lang w:eastAsia="ar-SA"/>
        </w:rPr>
        <w:t>plug-ins</w:t>
      </w:r>
      <w:r>
        <w:rPr>
          <w:rFonts w:cstheme="minorHAnsi"/>
          <w:lang w:eastAsia="ar-SA"/>
        </w:rPr>
        <w:t>.</w:t>
      </w:r>
      <w:r w:rsidR="00D75D79">
        <w:rPr>
          <w:rFonts w:cstheme="minorHAnsi"/>
          <w:lang w:eastAsia="ar-SA"/>
        </w:rPr>
        <w:t xml:space="preserve">  </w:t>
      </w:r>
    </w:p>
    <w:p w:rsidR="0069399F" w:rsidRPr="0069399F" w:rsidRDefault="0069399F" w:rsidP="0069399F">
      <w:pPr>
        <w:rPr>
          <w:rFonts w:cstheme="minorHAnsi"/>
          <w:lang w:eastAsia="ar-SA"/>
        </w:rPr>
      </w:pPr>
    </w:p>
    <w:p w:rsidR="00EB5BBD" w:rsidRDefault="002E67B7" w:rsidP="00EB5BBD">
      <w:pPr>
        <w:keepNext/>
        <w:spacing w:after="60"/>
        <w:jc w:val="center"/>
      </w:pPr>
      <w:r>
        <w:rPr>
          <w:rFonts w:cs="Arial"/>
          <w:noProof/>
          <w:szCs w:val="22"/>
        </w:rPr>
        <w:drawing>
          <wp:inline distT="0" distB="0" distL="0" distR="0">
            <wp:extent cx="5479415" cy="4622165"/>
            <wp:effectExtent l="19050" t="0" r="6985" b="0"/>
            <wp:docPr id="75" name="Picture 75" descr="Screenshot of the new request dialog on the home 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4622165"/>
                    </a:xfrm>
                    <a:prstGeom prst="rect">
                      <a:avLst/>
                    </a:prstGeom>
                    <a:noFill/>
                    <a:ln>
                      <a:noFill/>
                    </a:ln>
                  </pic:spPr>
                </pic:pic>
              </a:graphicData>
            </a:graphic>
          </wp:inline>
        </w:drawing>
      </w:r>
    </w:p>
    <w:p w:rsidR="0053371D" w:rsidRDefault="00EB5BBD" w:rsidP="0038540F">
      <w:pPr>
        <w:pStyle w:val="Caption"/>
        <w:jc w:val="center"/>
        <w:rPr>
          <w:rFonts w:cs="Arial"/>
          <w:szCs w:val="22"/>
        </w:rPr>
      </w:pPr>
      <w:r>
        <w:t xml:space="preserve">Figure </w:t>
      </w:r>
      <w:fldSimple w:instr=" SEQ Figure \* ARABIC ">
        <w:r w:rsidR="00171C7B">
          <w:rPr>
            <w:noProof/>
          </w:rPr>
          <w:t>5</w:t>
        </w:r>
      </w:fldSimple>
      <w:r>
        <w:t xml:space="preserve">: </w:t>
      </w:r>
      <w:r w:rsidRPr="004B1D1B">
        <w:t>New Request Dialog</w:t>
      </w:r>
    </w:p>
    <w:p w:rsidR="0057173F" w:rsidRDefault="0057173F" w:rsidP="0053371D">
      <w:pPr>
        <w:spacing w:after="60"/>
        <w:rPr>
          <w:rFonts w:cs="Arial"/>
          <w:szCs w:val="22"/>
        </w:rPr>
      </w:pPr>
    </w:p>
    <w:p w:rsidR="0069399F" w:rsidRDefault="00217B43" w:rsidP="003B7487">
      <w:pPr>
        <w:pStyle w:val="Heading3"/>
      </w:pPr>
      <w:bookmarkStart w:id="52" w:name="_Toc360201443"/>
      <w:r w:rsidRPr="00BA05C4">
        <w:t>Select</w:t>
      </w:r>
      <w:r w:rsidR="000243F8">
        <w:t>ing a Request</w:t>
      </w:r>
      <w:r w:rsidRPr="00BA05C4">
        <w:t xml:space="preserve"> </w:t>
      </w:r>
      <w:r w:rsidR="000243F8">
        <w:t>T</w:t>
      </w:r>
      <w:r w:rsidRPr="00BA05C4">
        <w:t>ype</w:t>
      </w:r>
      <w:bookmarkEnd w:id="52"/>
    </w:p>
    <w:p w:rsidR="0069399F" w:rsidRDefault="0069399F" w:rsidP="0069399F">
      <w:pPr>
        <w:rPr>
          <w:rFonts w:cstheme="minorHAnsi"/>
          <w:lang w:eastAsia="ar-SA"/>
        </w:rPr>
      </w:pPr>
      <w:r>
        <w:rPr>
          <w:rFonts w:cstheme="minorHAnsi"/>
          <w:lang w:eastAsia="ar-SA"/>
        </w:rPr>
        <w:t>Once the request model has been chosen, the request types</w:t>
      </w:r>
      <w:r w:rsidR="00D75D79">
        <w:rPr>
          <w:rFonts w:cstheme="minorHAnsi"/>
          <w:lang w:eastAsia="ar-SA"/>
        </w:rPr>
        <w:t xml:space="preserve"> for that model are displayed.  A draft request is created once the user chooses a request type.</w:t>
      </w:r>
    </w:p>
    <w:p w:rsidR="00267C94" w:rsidRPr="0069399F" w:rsidRDefault="00267C94" w:rsidP="0069399F">
      <w:pPr>
        <w:rPr>
          <w:rFonts w:cstheme="minorHAnsi"/>
          <w:lang w:eastAsia="ar-SA"/>
        </w:rPr>
      </w:pPr>
    </w:p>
    <w:p w:rsidR="00EB5BBD" w:rsidRDefault="0053371D" w:rsidP="00EB5BBD">
      <w:pPr>
        <w:keepNext/>
      </w:pPr>
      <w:r>
        <w:rPr>
          <w:noProof/>
        </w:rPr>
        <w:drawing>
          <wp:inline distT="0" distB="0" distL="0" distR="0">
            <wp:extent cx="5480685" cy="2950845"/>
            <wp:effectExtent l="19050" t="0" r="5715" b="0"/>
            <wp:docPr id="34" name="Picture 34" descr="Screenshot of the request type dialog for incidence queries on the home page of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2950845"/>
                    </a:xfrm>
                    <a:prstGeom prst="rect">
                      <a:avLst/>
                    </a:prstGeom>
                    <a:noFill/>
                    <a:ln>
                      <a:noFill/>
                    </a:ln>
                  </pic:spPr>
                </pic:pic>
              </a:graphicData>
            </a:graphic>
          </wp:inline>
        </w:drawing>
      </w:r>
    </w:p>
    <w:p w:rsidR="001F7524" w:rsidRPr="0069399F" w:rsidRDefault="00EB5BBD" w:rsidP="0038540F">
      <w:pPr>
        <w:pStyle w:val="Caption"/>
        <w:jc w:val="center"/>
      </w:pPr>
      <w:r>
        <w:t xml:space="preserve">Figure </w:t>
      </w:r>
      <w:fldSimple w:instr=" SEQ Figure \* ARABIC ">
        <w:r w:rsidR="00171C7B">
          <w:rPr>
            <w:noProof/>
          </w:rPr>
          <w:t>6</w:t>
        </w:r>
      </w:fldSimple>
      <w:r>
        <w:t>: Request Type Dialog</w:t>
      </w:r>
    </w:p>
    <w:p w:rsidR="001F7524" w:rsidRPr="00BA05C4" w:rsidRDefault="001F7524" w:rsidP="001F7524"/>
    <w:p w:rsidR="001F7524" w:rsidRDefault="00217B43" w:rsidP="003B7487">
      <w:pPr>
        <w:pStyle w:val="Heading3"/>
      </w:pPr>
      <w:bookmarkStart w:id="53" w:name="_Toc360201444"/>
      <w:r w:rsidRPr="00BA05C4">
        <w:t>Build</w:t>
      </w:r>
      <w:r w:rsidR="0069399F">
        <w:t>ing a</w:t>
      </w:r>
      <w:r w:rsidR="00292CEA" w:rsidRPr="00BA05C4">
        <w:t xml:space="preserve"> </w:t>
      </w:r>
      <w:r w:rsidR="0069399F">
        <w:t>Request</w:t>
      </w:r>
      <w:bookmarkEnd w:id="53"/>
    </w:p>
    <w:p w:rsidR="0069399F" w:rsidRPr="0069399F" w:rsidRDefault="0069399F" w:rsidP="0069399F">
      <w:pPr>
        <w:rPr>
          <w:rFonts w:cstheme="minorHAnsi"/>
          <w:lang w:eastAsia="ar-SA"/>
        </w:rPr>
      </w:pPr>
      <w:r>
        <w:rPr>
          <w:rFonts w:cstheme="minorHAnsi"/>
          <w:lang w:eastAsia="ar-SA"/>
        </w:rPr>
        <w:t xml:space="preserve">Upon </w:t>
      </w:r>
      <w:r w:rsidR="00D75D79">
        <w:rPr>
          <w:rFonts w:cstheme="minorHAnsi"/>
          <w:lang w:eastAsia="ar-SA"/>
        </w:rPr>
        <w:t>choosing</w:t>
      </w:r>
      <w:r>
        <w:rPr>
          <w:rFonts w:cstheme="minorHAnsi"/>
          <w:lang w:eastAsia="ar-SA"/>
        </w:rPr>
        <w:t xml:space="preserve"> a new request, the respective query composition page is displayed.  The </w:t>
      </w:r>
      <w:r w:rsidR="000070F8">
        <w:rPr>
          <w:rFonts w:cstheme="minorHAnsi"/>
          <w:lang w:eastAsia="ar-SA"/>
        </w:rPr>
        <w:t xml:space="preserve">user </w:t>
      </w:r>
      <w:r w:rsidR="00D75D79">
        <w:rPr>
          <w:rFonts w:cstheme="minorHAnsi"/>
          <w:lang w:eastAsia="ar-SA"/>
        </w:rPr>
        <w:t>uses the controls on the page to enter information and criteria for the request.</w:t>
      </w:r>
      <w:r w:rsidR="000070F8">
        <w:rPr>
          <w:rFonts w:cstheme="minorHAnsi"/>
          <w:lang w:eastAsia="ar-SA"/>
        </w:rPr>
        <w:t xml:space="preserve">  This information will be visible to the DataMart administrator who processes the request, as well as any Query Administrator or Group DataMart Administrators who approve requests and responses.</w:t>
      </w:r>
    </w:p>
    <w:p w:rsidR="00820565" w:rsidRDefault="00820565" w:rsidP="00267C94">
      <w:pPr>
        <w:spacing w:after="120"/>
        <w:rPr>
          <w:rFonts w:cs="Arial"/>
          <w:noProof/>
          <w:szCs w:val="22"/>
        </w:rPr>
      </w:pPr>
    </w:p>
    <w:p w:rsidR="007F1DDB" w:rsidRDefault="00F804A0" w:rsidP="007F1DDB">
      <w:pPr>
        <w:keepNext/>
        <w:spacing w:after="120"/>
        <w:jc w:val="center"/>
      </w:pPr>
      <w:r>
        <w:rPr>
          <w:noProof/>
        </w:rPr>
        <w:drawing>
          <wp:inline distT="0" distB="0" distL="0" distR="0">
            <wp:extent cx="5486400" cy="5747238"/>
            <wp:effectExtent l="19050" t="0" r="0" b="0"/>
            <wp:docPr id="76" name="Picture 76" descr="Screenshot of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5747238"/>
                    </a:xfrm>
                    <a:prstGeom prst="rect">
                      <a:avLst/>
                    </a:prstGeom>
                  </pic:spPr>
                </pic:pic>
              </a:graphicData>
            </a:graphic>
          </wp:inline>
        </w:drawing>
      </w:r>
    </w:p>
    <w:p w:rsidR="001F7524" w:rsidRDefault="007F1DDB" w:rsidP="007F1DDB">
      <w:pPr>
        <w:pStyle w:val="StyleCaptionCentered1"/>
        <w:rPr>
          <w:rFonts w:cs="Arial"/>
          <w:szCs w:val="22"/>
        </w:rPr>
      </w:pPr>
      <w:r>
        <w:t xml:space="preserve">Figure </w:t>
      </w:r>
      <w:fldSimple w:instr=" SEQ Figure \* ARABIC ">
        <w:r w:rsidR="00171C7B">
          <w:rPr>
            <w:noProof/>
          </w:rPr>
          <w:t>7</w:t>
        </w:r>
      </w:fldSimple>
      <w:r>
        <w:t>: Request Composer Page</w:t>
      </w:r>
    </w:p>
    <w:p w:rsidR="00167162" w:rsidRDefault="009166A8" w:rsidP="002F1F55">
      <w:pPr>
        <w:pStyle w:val="Heading2"/>
      </w:pPr>
      <w:bookmarkStart w:id="54" w:name="_Toc360201445"/>
      <w:r>
        <w:t>Using the Code Selector</w:t>
      </w:r>
      <w:bookmarkEnd w:id="54"/>
    </w:p>
    <w:p w:rsidR="009166A8" w:rsidRPr="009166A8" w:rsidRDefault="009166A8" w:rsidP="009166A8">
      <w:pPr>
        <w:rPr>
          <w:rFonts w:cstheme="minorHAnsi"/>
          <w:lang w:eastAsia="ar-SA"/>
        </w:rPr>
      </w:pPr>
      <w:r>
        <w:rPr>
          <w:rFonts w:cstheme="minorHAnsi"/>
          <w:lang w:eastAsia="ar-SA"/>
        </w:rPr>
        <w:t xml:space="preserve">For queries that require the user to choose one or more codes, such as ICD-9 diagnosis codes, the user </w:t>
      </w:r>
      <w:r w:rsidR="00FB100A">
        <w:rPr>
          <w:rFonts w:cstheme="minorHAnsi"/>
          <w:lang w:eastAsia="ar-SA"/>
        </w:rPr>
        <w:t xml:space="preserve">enters the codes through the Code Selector, a popup dialog that allows the user to </w:t>
      </w:r>
      <w:r>
        <w:rPr>
          <w:rFonts w:cstheme="minorHAnsi"/>
          <w:lang w:eastAsia="ar-SA"/>
        </w:rPr>
        <w:t xml:space="preserve">search and add codes </w:t>
      </w:r>
      <w:r w:rsidR="00FB100A">
        <w:rPr>
          <w:rFonts w:cstheme="minorHAnsi"/>
          <w:lang w:eastAsia="ar-SA"/>
        </w:rPr>
        <w:t xml:space="preserve">for </w:t>
      </w:r>
      <w:r>
        <w:rPr>
          <w:rFonts w:cstheme="minorHAnsi"/>
          <w:lang w:eastAsia="ar-SA"/>
        </w:rPr>
        <w:t>the query criteria.</w:t>
      </w:r>
    </w:p>
    <w:p w:rsidR="007F1DDB" w:rsidRDefault="00C01E5B" w:rsidP="007F1DDB">
      <w:pPr>
        <w:keepNext/>
        <w:spacing w:after="60"/>
      </w:pPr>
      <w:r>
        <w:rPr>
          <w:rFonts w:cs="Arial"/>
          <w:noProof/>
          <w:szCs w:val="22"/>
        </w:rPr>
        <w:drawing>
          <wp:inline distT="0" distB="0" distL="0" distR="0">
            <wp:extent cx="5498275" cy="4223283"/>
            <wp:effectExtent l="19050" t="0" r="7175" b="0"/>
            <wp:docPr id="38" name="Picture 38" descr="Screenshot of the ICD-9 code selector dialog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024" cy="4229235"/>
                    </a:xfrm>
                    <a:prstGeom prst="rect">
                      <a:avLst/>
                    </a:prstGeom>
                    <a:noFill/>
                  </pic:spPr>
                </pic:pic>
              </a:graphicData>
            </a:graphic>
          </wp:inline>
        </w:drawing>
      </w:r>
    </w:p>
    <w:p w:rsidR="00167162" w:rsidRDefault="007F1DDB" w:rsidP="007F1DDB">
      <w:pPr>
        <w:pStyle w:val="StyleCaptionCentered1"/>
        <w:rPr>
          <w:rFonts w:cs="Arial"/>
          <w:szCs w:val="22"/>
        </w:rPr>
      </w:pPr>
      <w:r>
        <w:t xml:space="preserve">Figure </w:t>
      </w:r>
      <w:fldSimple w:instr=" SEQ Figure \* ARABIC ">
        <w:r w:rsidR="00171C7B">
          <w:rPr>
            <w:noProof/>
          </w:rPr>
          <w:t>8</w:t>
        </w:r>
      </w:fldSimple>
      <w:r>
        <w:t>: ICD-9 Code Selector Dialog</w:t>
      </w:r>
    </w:p>
    <w:p w:rsidR="009166A8" w:rsidRDefault="009166A8" w:rsidP="00167162">
      <w:pPr>
        <w:spacing w:after="60"/>
        <w:rPr>
          <w:rFonts w:cs="Arial"/>
          <w:szCs w:val="22"/>
        </w:rPr>
      </w:pPr>
    </w:p>
    <w:p w:rsidR="009166A8" w:rsidRDefault="009166A8" w:rsidP="00167162">
      <w:pPr>
        <w:spacing w:after="60"/>
        <w:rPr>
          <w:rFonts w:cs="Arial"/>
          <w:szCs w:val="22"/>
        </w:rPr>
      </w:pPr>
      <w:r>
        <w:rPr>
          <w:rFonts w:cs="Arial"/>
          <w:szCs w:val="22"/>
        </w:rPr>
        <w:t>The user may type the code value or code name in the edit control and see the codes that match in the search results grid below the edit control.  Alternatively, the user may click the category control, choose a category, say “Endocrine, Nutritional and Metabolic Diseases, and Immunity Disorders”, and all codes with the chosen category will be displayed in the search results list.</w:t>
      </w:r>
    </w:p>
    <w:p w:rsidR="009166A8" w:rsidRDefault="009166A8" w:rsidP="00167162">
      <w:pPr>
        <w:spacing w:after="60"/>
        <w:rPr>
          <w:rFonts w:cs="Arial"/>
          <w:szCs w:val="22"/>
        </w:rPr>
      </w:pPr>
    </w:p>
    <w:p w:rsidR="00A213E3" w:rsidRDefault="009166A8" w:rsidP="00167162">
      <w:pPr>
        <w:spacing w:after="60"/>
        <w:rPr>
          <w:rFonts w:cs="Arial"/>
          <w:szCs w:val="22"/>
        </w:rPr>
      </w:pPr>
      <w:r>
        <w:rPr>
          <w:rFonts w:cs="Arial"/>
          <w:szCs w:val="22"/>
        </w:rPr>
        <w:t>The user adds a code to the query criteria by clicking the “add” button next the code item.  Selected codes can be removed by clicking the “remove” button.</w:t>
      </w:r>
    </w:p>
    <w:p w:rsidR="00E96AC0" w:rsidRDefault="00E96AC0" w:rsidP="002F1F55">
      <w:pPr>
        <w:pStyle w:val="Heading2"/>
      </w:pPr>
      <w:bookmarkStart w:id="55" w:name="_Toc360201446"/>
      <w:r>
        <w:t>Scheduling Requests</w:t>
      </w:r>
      <w:bookmarkEnd w:id="55"/>
    </w:p>
    <w:p w:rsidR="00E96AC0" w:rsidRPr="00E96AC0" w:rsidRDefault="00E96AC0" w:rsidP="00E96AC0">
      <w:pPr>
        <w:rPr>
          <w:lang w:eastAsia="ar-SA"/>
        </w:rPr>
      </w:pPr>
      <w:r>
        <w:rPr>
          <w:lang w:eastAsia="ar-SA"/>
        </w:rPr>
        <w:t xml:space="preserve">A new feature of </w:t>
      </w:r>
      <w:r w:rsidR="00CA29D2">
        <w:rPr>
          <w:lang w:eastAsia="ar-SA"/>
        </w:rPr>
        <w:t>P</w:t>
      </w:r>
      <w:r w:rsidR="001F5F85">
        <w:rPr>
          <w:lang w:eastAsia="ar-SA"/>
        </w:rPr>
        <w:t>opMedNet</w:t>
      </w:r>
      <w:r w:rsidR="00CA29D2">
        <w:rPr>
          <w:lang w:eastAsia="ar-SA"/>
        </w:rPr>
        <w:t>™</w:t>
      </w:r>
      <w:r>
        <w:rPr>
          <w:lang w:eastAsia="ar-SA"/>
        </w:rPr>
        <w:t xml:space="preserve"> </w:t>
      </w:r>
      <w:r w:rsidR="001F5F85">
        <w:rPr>
          <w:lang w:eastAsia="ar-SA"/>
        </w:rPr>
        <w:t xml:space="preserve">Release </w:t>
      </w:r>
      <w:r>
        <w:rPr>
          <w:lang w:eastAsia="ar-SA"/>
        </w:rPr>
        <w:t>3 is the ability to schedule a request to be submitted at a later time and to set a recurrence pattern for repeated submittals.  By default, a request will be submitted for execution immediately upon clicking the “Submit” button.  Alternatively, the user may click the</w:t>
      </w:r>
      <w:r w:rsidR="00365F72">
        <w:rPr>
          <w:lang w:eastAsia="ar-SA"/>
        </w:rPr>
        <w:t xml:space="preserve"> “Schedule to Run Later” button </w:t>
      </w:r>
      <w:r w:rsidR="007349BA">
        <w:rPr>
          <w:lang w:eastAsia="ar-SA"/>
        </w:rPr>
        <w:t xml:space="preserve">in the Run Mode grouping </w:t>
      </w:r>
      <w:r w:rsidR="00365F72">
        <w:rPr>
          <w:lang w:eastAsia="ar-SA"/>
        </w:rPr>
        <w:t>to display a dialog to enter the scheduling details.</w:t>
      </w:r>
    </w:p>
    <w:p w:rsidR="00E96AC0" w:rsidRDefault="00E96AC0" w:rsidP="00E96AC0">
      <w:pPr>
        <w:pStyle w:val="BodyText"/>
        <w:rPr>
          <w:lang w:eastAsia="ar-SA"/>
        </w:rPr>
      </w:pPr>
    </w:p>
    <w:p w:rsidR="007F1DDB" w:rsidRDefault="00365F72" w:rsidP="007F1DDB">
      <w:pPr>
        <w:pStyle w:val="BodyText"/>
        <w:keepNext/>
      </w:pPr>
      <w:r>
        <w:rPr>
          <w:noProof/>
        </w:rPr>
        <w:drawing>
          <wp:inline distT="0" distB="0" distL="0" distR="0">
            <wp:extent cx="5486400" cy="4668715"/>
            <wp:effectExtent l="19050" t="0" r="0" b="0"/>
            <wp:docPr id="15" name="Picture 15" descr="Screenshot of the schedule request dialog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486400" cy="4668715"/>
                    </a:xfrm>
                    <a:prstGeom prst="rect">
                      <a:avLst/>
                    </a:prstGeom>
                  </pic:spPr>
                </pic:pic>
              </a:graphicData>
            </a:graphic>
          </wp:inline>
        </w:drawing>
      </w:r>
    </w:p>
    <w:p w:rsidR="00365F72" w:rsidRDefault="007F1DDB" w:rsidP="007F1DDB">
      <w:pPr>
        <w:pStyle w:val="StyleCaptionCentered1"/>
      </w:pPr>
      <w:r>
        <w:t xml:space="preserve">Figure </w:t>
      </w:r>
      <w:fldSimple w:instr=" SEQ Figure \* ARABIC ">
        <w:r w:rsidR="00171C7B">
          <w:rPr>
            <w:noProof/>
          </w:rPr>
          <w:t>9</w:t>
        </w:r>
      </w:fldSimple>
      <w:r>
        <w:t>: Schedule Request Dialog</w:t>
      </w:r>
    </w:p>
    <w:p w:rsidR="00365F72" w:rsidRDefault="00365F72" w:rsidP="00E96AC0">
      <w:pPr>
        <w:pStyle w:val="BodyText"/>
        <w:rPr>
          <w:lang w:eastAsia="ar-SA"/>
        </w:rPr>
      </w:pPr>
    </w:p>
    <w:p w:rsidR="00365F72" w:rsidRPr="00E96AC0" w:rsidRDefault="00365F72" w:rsidP="00E96AC0">
      <w:pPr>
        <w:pStyle w:val="BodyText"/>
        <w:rPr>
          <w:lang w:eastAsia="ar-SA"/>
        </w:rPr>
      </w:pPr>
      <w:r>
        <w:rPr>
          <w:lang w:eastAsia="ar-SA"/>
        </w:rPr>
        <w:t>A request may be scheduled to run on a Daily, Weekly, Monthly, or Yearly pattern.  After selecting the pattern, the user enters the date range during which the request will be submitted for execution.  Once the schedule is set and the user saves the request, the request will enter a “Scheduled” status.  While the request’s schedule is active, each scheduled occurrence will cause a copy of the request to be submitted to the selected DataMarts.  A scheduled request may be paused</w:t>
      </w:r>
      <w:r w:rsidR="007349BA">
        <w:rPr>
          <w:lang w:eastAsia="ar-SA"/>
        </w:rPr>
        <w:t>,</w:t>
      </w:r>
      <w:r>
        <w:rPr>
          <w:lang w:eastAsia="ar-SA"/>
        </w:rPr>
        <w:t xml:space="preserve"> or cancelled by editing the </w:t>
      </w:r>
      <w:r w:rsidR="007349BA">
        <w:rPr>
          <w:lang w:eastAsia="ar-SA"/>
        </w:rPr>
        <w:t xml:space="preserve">scheduled </w:t>
      </w:r>
      <w:r>
        <w:rPr>
          <w:lang w:eastAsia="ar-SA"/>
        </w:rPr>
        <w:t xml:space="preserve">request </w:t>
      </w:r>
      <w:r w:rsidR="007349BA">
        <w:rPr>
          <w:lang w:eastAsia="ar-SA"/>
        </w:rPr>
        <w:t xml:space="preserve">and changing the Run Mode to Run Immediately to </w:t>
      </w:r>
      <w:r w:rsidR="008542E0">
        <w:rPr>
          <w:lang w:eastAsia="ar-SA"/>
        </w:rPr>
        <w:t xml:space="preserve">unscheduled the request and </w:t>
      </w:r>
      <w:r w:rsidR="007349BA">
        <w:rPr>
          <w:lang w:eastAsia="ar-SA"/>
        </w:rPr>
        <w:t>convert the request back to Draft status.</w:t>
      </w:r>
    </w:p>
    <w:p w:rsidR="009166A8" w:rsidRDefault="007F1DDB" w:rsidP="002F1F55">
      <w:pPr>
        <w:pStyle w:val="Heading2"/>
      </w:pPr>
      <w:r>
        <w:t xml:space="preserve"> </w:t>
      </w:r>
      <w:bookmarkStart w:id="56" w:name="_Toc360201447"/>
      <w:r w:rsidR="009166A8">
        <w:t>Rout</w:t>
      </w:r>
      <w:r w:rsidR="00AA51FB">
        <w:t>ing Requests</w:t>
      </w:r>
      <w:r w:rsidR="009166A8">
        <w:t xml:space="preserve"> to DataMarts for Execution</w:t>
      </w:r>
      <w:bookmarkEnd w:id="56"/>
    </w:p>
    <w:p w:rsidR="00217B43" w:rsidRPr="00BA05C4" w:rsidRDefault="00AA51FB" w:rsidP="009166A8">
      <w:pPr>
        <w:spacing w:after="60"/>
        <w:rPr>
          <w:rFonts w:cs="Arial"/>
          <w:szCs w:val="22"/>
        </w:rPr>
      </w:pPr>
      <w:r>
        <w:rPr>
          <w:rFonts w:cs="Arial"/>
          <w:szCs w:val="22"/>
        </w:rPr>
        <w:t>The user c</w:t>
      </w:r>
      <w:r w:rsidR="00B34D1A">
        <w:rPr>
          <w:rFonts w:cs="Arial"/>
          <w:szCs w:val="22"/>
        </w:rPr>
        <w:t>omplete</w:t>
      </w:r>
      <w:r>
        <w:rPr>
          <w:rFonts w:cs="Arial"/>
          <w:szCs w:val="22"/>
        </w:rPr>
        <w:t>s</w:t>
      </w:r>
      <w:r w:rsidR="00B34D1A">
        <w:rPr>
          <w:rFonts w:cs="Arial"/>
          <w:szCs w:val="22"/>
        </w:rPr>
        <w:t xml:space="preserve"> </w:t>
      </w:r>
      <w:r>
        <w:rPr>
          <w:rFonts w:cs="Arial"/>
          <w:szCs w:val="22"/>
        </w:rPr>
        <w:t>the</w:t>
      </w:r>
      <w:r w:rsidR="00B34D1A">
        <w:rPr>
          <w:rFonts w:cs="Arial"/>
          <w:szCs w:val="22"/>
        </w:rPr>
        <w:t xml:space="preserve"> query </w:t>
      </w:r>
      <w:r>
        <w:rPr>
          <w:rFonts w:cs="Arial"/>
          <w:szCs w:val="22"/>
        </w:rPr>
        <w:t xml:space="preserve">criteria </w:t>
      </w:r>
      <w:r w:rsidR="00B34D1A">
        <w:rPr>
          <w:rFonts w:cs="Arial"/>
          <w:szCs w:val="22"/>
        </w:rPr>
        <w:t>by selecting</w:t>
      </w:r>
      <w:r w:rsidR="0061498D">
        <w:rPr>
          <w:rFonts w:cs="Arial"/>
          <w:szCs w:val="22"/>
        </w:rPr>
        <w:t xml:space="preserve"> the DataMarts </w:t>
      </w:r>
      <w:r>
        <w:rPr>
          <w:rFonts w:cs="Arial"/>
          <w:szCs w:val="22"/>
        </w:rPr>
        <w:t>the query should be routed to for execution.</w:t>
      </w:r>
    </w:p>
    <w:p w:rsidR="007F1DDB" w:rsidRDefault="0053693D" w:rsidP="007F1DDB">
      <w:pPr>
        <w:keepNext/>
      </w:pPr>
      <w:r>
        <w:rPr>
          <w:noProof/>
        </w:rPr>
        <w:drawing>
          <wp:inline distT="0" distB="0" distL="0" distR="0">
            <wp:extent cx="5486400" cy="1858645"/>
            <wp:effectExtent l="19050" t="0" r="0" b="0"/>
            <wp:docPr id="45" name="Picture 45" descr="Screenshot of the DataMart routing panel on the request composer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858645"/>
                    </a:xfrm>
                    <a:prstGeom prst="rect">
                      <a:avLst/>
                    </a:prstGeom>
                    <a:noFill/>
                    <a:ln>
                      <a:noFill/>
                    </a:ln>
                  </pic:spPr>
                </pic:pic>
              </a:graphicData>
            </a:graphic>
          </wp:inline>
        </w:drawing>
      </w:r>
    </w:p>
    <w:p w:rsidR="001F7524" w:rsidRPr="00BA05C4" w:rsidRDefault="007F1DDB" w:rsidP="007F1DDB">
      <w:pPr>
        <w:pStyle w:val="StyleCaptionCentered1"/>
      </w:pPr>
      <w:r>
        <w:t xml:space="preserve">Figure </w:t>
      </w:r>
      <w:fldSimple w:instr=" SEQ Figure \* ARABIC ">
        <w:r w:rsidR="00171C7B">
          <w:rPr>
            <w:noProof/>
          </w:rPr>
          <w:t>10</w:t>
        </w:r>
      </w:fldSimple>
      <w:r>
        <w:t>: DataMart Routing Panel</w:t>
      </w:r>
    </w:p>
    <w:p w:rsidR="00C801E2" w:rsidRPr="00BA05C4" w:rsidRDefault="00C801E2" w:rsidP="001F7524"/>
    <w:p w:rsidR="00AA51FB" w:rsidRDefault="00AA51FB" w:rsidP="001F7524">
      <w:pPr>
        <w:rPr>
          <w:rFonts w:cs="Arial"/>
          <w:szCs w:val="22"/>
        </w:rPr>
      </w:pPr>
      <w:r>
        <w:rPr>
          <w:rFonts w:cs="Arial"/>
          <w:szCs w:val="22"/>
        </w:rPr>
        <w:t>Clicking the Submit button will place the r</w:t>
      </w:r>
      <w:r w:rsidR="00665B25">
        <w:rPr>
          <w:rFonts w:cs="Arial"/>
          <w:szCs w:val="22"/>
        </w:rPr>
        <w:t>equest in the selected DataMart</w:t>
      </w:r>
      <w:r>
        <w:rPr>
          <w:rFonts w:cs="Arial"/>
          <w:szCs w:val="22"/>
        </w:rPr>
        <w:t>’</w:t>
      </w:r>
      <w:r w:rsidR="00665B25">
        <w:rPr>
          <w:rFonts w:cs="Arial"/>
          <w:szCs w:val="22"/>
        </w:rPr>
        <w:t>s</w:t>
      </w:r>
      <w:r>
        <w:rPr>
          <w:rFonts w:cs="Arial"/>
          <w:szCs w:val="22"/>
        </w:rPr>
        <w:t xml:space="preserve"> queue for processing.  Clicking </w:t>
      </w:r>
      <w:r w:rsidR="00356785">
        <w:rPr>
          <w:rFonts w:cs="Arial"/>
          <w:szCs w:val="22"/>
        </w:rPr>
        <w:t xml:space="preserve">the </w:t>
      </w:r>
      <w:r>
        <w:rPr>
          <w:rFonts w:cs="Arial"/>
          <w:szCs w:val="22"/>
        </w:rPr>
        <w:t xml:space="preserve">Save button will save the request in a </w:t>
      </w:r>
      <w:r w:rsidR="00356785">
        <w:rPr>
          <w:rFonts w:cs="Arial"/>
          <w:szCs w:val="22"/>
        </w:rPr>
        <w:t>d</w:t>
      </w:r>
      <w:r w:rsidRPr="00356785">
        <w:rPr>
          <w:rFonts w:cs="Arial"/>
          <w:szCs w:val="22"/>
        </w:rPr>
        <w:t>raft</w:t>
      </w:r>
      <w:r>
        <w:rPr>
          <w:rFonts w:cs="Arial"/>
          <w:szCs w:val="22"/>
        </w:rPr>
        <w:t xml:space="preserve"> state where it can be edited and submitted at a later time.  Clicking the Delete button will delete the request.  Clicking Copy will make a copy of the request containing all the settings of the original request.</w:t>
      </w:r>
    </w:p>
    <w:p w:rsidR="00AA51FB" w:rsidRDefault="00AA51FB" w:rsidP="001F7524">
      <w:pPr>
        <w:rPr>
          <w:rFonts w:cs="Arial"/>
          <w:szCs w:val="22"/>
        </w:rPr>
      </w:pPr>
    </w:p>
    <w:p w:rsidR="009953D5" w:rsidRPr="00681241" w:rsidRDefault="00681241" w:rsidP="001F7524">
      <w:pPr>
        <w:rPr>
          <w:rFonts w:cs="Arial"/>
          <w:szCs w:val="22"/>
        </w:rPr>
      </w:pPr>
      <w:r>
        <w:rPr>
          <w:rFonts w:cs="Arial"/>
          <w:szCs w:val="22"/>
        </w:rPr>
        <w:t xml:space="preserve">Once the request has been submitted for execution, a notification event is generated that optionally sends </w:t>
      </w:r>
      <w:r w:rsidR="009953D5" w:rsidRPr="00BA05C4">
        <w:rPr>
          <w:rFonts w:cs="Arial"/>
          <w:szCs w:val="22"/>
        </w:rPr>
        <w:t>email notification</w:t>
      </w:r>
      <w:r>
        <w:rPr>
          <w:rFonts w:cs="Arial"/>
          <w:szCs w:val="22"/>
        </w:rPr>
        <w:t>s</w:t>
      </w:r>
      <w:r w:rsidR="009953D5" w:rsidRPr="00BA05C4">
        <w:rPr>
          <w:rFonts w:cs="Arial"/>
          <w:szCs w:val="22"/>
        </w:rPr>
        <w:t xml:space="preserve"> </w:t>
      </w:r>
      <w:r>
        <w:rPr>
          <w:rFonts w:cs="Arial"/>
          <w:szCs w:val="22"/>
        </w:rPr>
        <w:t>to related users</w:t>
      </w:r>
      <w:r w:rsidR="009953D5" w:rsidRPr="00BA05C4">
        <w:rPr>
          <w:rFonts w:cs="Arial"/>
          <w:szCs w:val="22"/>
        </w:rPr>
        <w:t>.</w:t>
      </w:r>
      <w:r>
        <w:rPr>
          <w:rFonts w:cs="Arial"/>
          <w:szCs w:val="22"/>
        </w:rPr>
        <w:t xml:space="preserve">  For instance, the DataMart Administrator(s) responsible for processing the request will be notified, </w:t>
      </w:r>
      <w:r w:rsidR="00C110C5">
        <w:rPr>
          <w:rFonts w:cs="Arial"/>
          <w:szCs w:val="22"/>
        </w:rPr>
        <w:t xml:space="preserve">and if query approval is required, </w:t>
      </w:r>
      <w:r>
        <w:rPr>
          <w:rFonts w:cs="Arial"/>
          <w:szCs w:val="22"/>
        </w:rPr>
        <w:t>administrators</w:t>
      </w:r>
      <w:r w:rsidR="00C110C5">
        <w:rPr>
          <w:rFonts w:cs="Arial"/>
          <w:szCs w:val="22"/>
        </w:rPr>
        <w:t xml:space="preserve"> </w:t>
      </w:r>
      <w:r>
        <w:rPr>
          <w:rFonts w:cs="Arial"/>
          <w:szCs w:val="22"/>
        </w:rPr>
        <w:t>responsible for approving requests</w:t>
      </w:r>
      <w:r w:rsidR="00C110C5">
        <w:rPr>
          <w:rFonts w:cs="Arial"/>
          <w:szCs w:val="22"/>
        </w:rPr>
        <w:t xml:space="preserve"> will be notified</w:t>
      </w:r>
      <w:r>
        <w:rPr>
          <w:rFonts w:cs="Arial"/>
          <w:szCs w:val="22"/>
        </w:rPr>
        <w:t>.</w:t>
      </w:r>
      <w:r w:rsidR="0091524A" w:rsidRPr="00BA05C4">
        <w:rPr>
          <w:rFonts w:cs="Arial"/>
          <w:szCs w:val="22"/>
        </w:rPr>
        <w:t xml:space="preserve"> </w:t>
      </w:r>
    </w:p>
    <w:p w:rsidR="00073CEE" w:rsidRDefault="00073CEE" w:rsidP="002F1F55">
      <w:pPr>
        <w:pStyle w:val="Heading2"/>
      </w:pPr>
      <w:bookmarkStart w:id="57" w:name="_Toc360201448"/>
      <w:r w:rsidRPr="00693878">
        <w:t>View</w:t>
      </w:r>
      <w:r w:rsidR="00681241">
        <w:t>ing</w:t>
      </w:r>
      <w:r w:rsidRPr="00693878">
        <w:t xml:space="preserve"> </w:t>
      </w:r>
      <w:r w:rsidR="00681241">
        <w:t>Status on Requests</w:t>
      </w:r>
      <w:bookmarkEnd w:id="57"/>
    </w:p>
    <w:p w:rsidR="00681241" w:rsidRPr="00681241" w:rsidRDefault="00C110C5" w:rsidP="00681241">
      <w:pPr>
        <w:rPr>
          <w:rFonts w:cstheme="minorHAnsi"/>
          <w:lang w:eastAsia="ar-SA"/>
        </w:rPr>
      </w:pPr>
      <w:r>
        <w:rPr>
          <w:rFonts w:cstheme="minorHAnsi"/>
          <w:lang w:eastAsia="ar-SA"/>
        </w:rPr>
        <w:t>Once the request is saved or submitted, its status is displayed in the Requests grid visible on the Home page as well as the Request page.  The Request page is dedicated to managing on requests.</w:t>
      </w:r>
    </w:p>
    <w:p w:rsidR="007F1DDB" w:rsidRDefault="0019263A" w:rsidP="007F1DDB">
      <w:pPr>
        <w:keepNext/>
        <w:tabs>
          <w:tab w:val="left" w:pos="360"/>
          <w:tab w:val="num" w:pos="450"/>
        </w:tabs>
        <w:jc w:val="center"/>
      </w:pPr>
      <w:r>
        <w:rPr>
          <w:noProof/>
        </w:rPr>
        <w:drawing>
          <wp:inline distT="0" distB="0" distL="0" distR="0">
            <wp:extent cx="5486400" cy="4726158"/>
            <wp:effectExtent l="19050" t="0" r="0" b="0"/>
            <wp:docPr id="77" name="Picture 77" descr="Screenshot of the requests page on the portal, with request status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486400" cy="4726158"/>
                    </a:xfrm>
                    <a:prstGeom prst="rect">
                      <a:avLst/>
                    </a:prstGeom>
                  </pic:spPr>
                </pic:pic>
              </a:graphicData>
            </a:graphic>
          </wp:inline>
        </w:drawing>
      </w:r>
    </w:p>
    <w:p w:rsidR="00182E93" w:rsidRPr="00182E93" w:rsidRDefault="007F1DDB" w:rsidP="00F54BCB">
      <w:pPr>
        <w:pStyle w:val="Caption"/>
        <w:jc w:val="center"/>
        <w:rPr>
          <w:rFonts w:cs="Arial"/>
        </w:rPr>
      </w:pPr>
      <w:r>
        <w:t xml:space="preserve">Figure </w:t>
      </w:r>
      <w:fldSimple w:instr=" SEQ Figure \* ARABIC ">
        <w:r w:rsidR="00171C7B">
          <w:rPr>
            <w:noProof/>
          </w:rPr>
          <w:t>11</w:t>
        </w:r>
      </w:fldSimple>
      <w:r>
        <w:t>: Requests Page - Request Statuses</w:t>
      </w:r>
    </w:p>
    <w:p w:rsidR="00182E93" w:rsidRDefault="00C110C5" w:rsidP="002F1F55">
      <w:pPr>
        <w:pStyle w:val="Heading2"/>
      </w:pPr>
      <w:bookmarkStart w:id="58" w:name="_Toc360201449"/>
      <w:r>
        <w:t>Editing a Draft Request or Viewing Request Detailed Status</w:t>
      </w:r>
      <w:bookmarkEnd w:id="58"/>
    </w:p>
    <w:p w:rsidR="00C110C5" w:rsidRDefault="00C110C5" w:rsidP="00C110C5">
      <w:pPr>
        <w:rPr>
          <w:rFonts w:cstheme="minorHAnsi"/>
          <w:lang w:eastAsia="ar-SA"/>
        </w:rPr>
      </w:pPr>
      <w:r>
        <w:rPr>
          <w:rFonts w:cstheme="minorHAnsi"/>
          <w:lang w:eastAsia="ar-SA"/>
        </w:rPr>
        <w:t>If the request is in a Draft status, clicking the request name for an item in the grid will navigate to the request composition page seen in the last section, allowing the user to resume construction of the request and ultimately submit it.</w:t>
      </w:r>
    </w:p>
    <w:p w:rsidR="00C110C5" w:rsidRDefault="00C110C5" w:rsidP="00C110C5">
      <w:pPr>
        <w:rPr>
          <w:rFonts w:cstheme="minorHAnsi"/>
          <w:lang w:eastAsia="ar-SA"/>
        </w:rPr>
      </w:pPr>
    </w:p>
    <w:p w:rsidR="00C110C5" w:rsidRPr="00C110C5" w:rsidRDefault="00C110C5" w:rsidP="00C110C5">
      <w:pPr>
        <w:rPr>
          <w:rFonts w:cstheme="minorHAnsi"/>
          <w:lang w:eastAsia="ar-SA"/>
        </w:rPr>
      </w:pPr>
      <w:r>
        <w:rPr>
          <w:rFonts w:cstheme="minorHAnsi"/>
          <w:lang w:eastAsia="ar-SA"/>
        </w:rPr>
        <w:t xml:space="preserve">If the request has been submitted, clicking on the request name for a row in the requests grid will navigate the user to the Request Status page. </w:t>
      </w:r>
    </w:p>
    <w:p w:rsidR="00182E93" w:rsidRDefault="00182E93" w:rsidP="00182E93">
      <w:pPr>
        <w:tabs>
          <w:tab w:val="num" w:pos="360"/>
        </w:tabs>
        <w:spacing w:after="60"/>
      </w:pPr>
    </w:p>
    <w:p w:rsidR="007F1DDB" w:rsidRDefault="00185824" w:rsidP="007F1DDB">
      <w:pPr>
        <w:keepNext/>
        <w:tabs>
          <w:tab w:val="num" w:pos="360"/>
        </w:tabs>
        <w:spacing w:after="60"/>
        <w:jc w:val="center"/>
      </w:pPr>
      <w:r>
        <w:rPr>
          <w:noProof/>
        </w:rPr>
        <w:drawing>
          <wp:inline distT="0" distB="0" distL="0" distR="0">
            <wp:extent cx="5486400" cy="7475220"/>
            <wp:effectExtent l="19050" t="0" r="0" b="0"/>
            <wp:docPr id="78" name="Picture 78" descr="Screenshot of a request status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86400" cy="7475220"/>
                    </a:xfrm>
                    <a:prstGeom prst="rect">
                      <a:avLst/>
                    </a:prstGeom>
                  </pic:spPr>
                </pic:pic>
              </a:graphicData>
            </a:graphic>
          </wp:inline>
        </w:drawing>
      </w:r>
    </w:p>
    <w:p w:rsidR="00182E93" w:rsidRPr="00182E93" w:rsidRDefault="007F1DDB" w:rsidP="007F1DDB">
      <w:pPr>
        <w:pStyle w:val="StyleCaptionCentered"/>
      </w:pPr>
      <w:r>
        <w:t xml:space="preserve">Figure </w:t>
      </w:r>
      <w:fldSimple w:instr=" SEQ Figure \* ARABIC ">
        <w:r w:rsidR="00171C7B">
          <w:rPr>
            <w:noProof/>
          </w:rPr>
          <w:t>12</w:t>
        </w:r>
      </w:fldSimple>
      <w:r>
        <w:t>: Request Status Page</w:t>
      </w:r>
    </w:p>
    <w:p w:rsidR="00073CEE" w:rsidRDefault="00073CEE" w:rsidP="001F7524"/>
    <w:p w:rsidR="002B2868" w:rsidRDefault="00E54152" w:rsidP="00E54152">
      <w:r>
        <w:t>The request status page contains a header that identifies the request followed by two grids that show the request</w:t>
      </w:r>
      <w:r w:rsidR="00D86B86">
        <w:t xml:space="preserve"> DataMart routings</w:t>
      </w:r>
      <w:r>
        <w:t xml:space="preserve"> that have been completed and those that are still pending.  </w:t>
      </w:r>
    </w:p>
    <w:p w:rsidR="002B2868" w:rsidRDefault="002B2868" w:rsidP="00E54152"/>
    <w:p w:rsidR="00F945C8" w:rsidRPr="00E54152" w:rsidRDefault="00E54152" w:rsidP="00E54152">
      <w:r>
        <w:t>Depending on the user’s rights, the pending DataMarts may be cancelled and new ones be added to the request’s routings.</w:t>
      </w:r>
    </w:p>
    <w:p w:rsidR="00762055" w:rsidRDefault="00A213E3" w:rsidP="002F1F55">
      <w:pPr>
        <w:pStyle w:val="Heading2"/>
      </w:pPr>
      <w:bookmarkStart w:id="59" w:name="_Toc360201450"/>
      <w:r>
        <w:t>View</w:t>
      </w:r>
      <w:r w:rsidR="00E54152">
        <w:t>ing</w:t>
      </w:r>
      <w:r>
        <w:t xml:space="preserve"> Results</w:t>
      </w:r>
      <w:bookmarkEnd w:id="59"/>
    </w:p>
    <w:p w:rsidR="00E54152" w:rsidRPr="00E54152" w:rsidRDefault="00E54152" w:rsidP="00E54152">
      <w:pPr>
        <w:rPr>
          <w:rFonts w:cstheme="minorHAnsi"/>
          <w:lang w:eastAsia="ar-SA"/>
        </w:rPr>
      </w:pPr>
      <w:r>
        <w:rPr>
          <w:rFonts w:cstheme="minorHAnsi"/>
          <w:lang w:eastAsia="ar-SA"/>
        </w:rPr>
        <w:t>Clicking the View Results button</w:t>
      </w:r>
      <w:r w:rsidR="00185824">
        <w:rPr>
          <w:rFonts w:cstheme="minorHAnsi"/>
          <w:lang w:eastAsia="ar-SA"/>
        </w:rPr>
        <w:t xml:space="preserve"> on the request status page</w:t>
      </w:r>
      <w:r w:rsidR="00267C94">
        <w:rPr>
          <w:rFonts w:cstheme="minorHAnsi"/>
          <w:lang w:eastAsia="ar-SA"/>
        </w:rPr>
        <w:t xml:space="preserve"> will display the results page.  </w:t>
      </w:r>
      <w:r w:rsidR="00267C94">
        <w:t>Depending on the user’s rights, all completed DataMart results must be viewed together</w:t>
      </w:r>
      <w:r w:rsidR="00351363">
        <w:t>.</w:t>
      </w:r>
      <w:r w:rsidR="00267C94">
        <w:t xml:space="preserve">  For other users, such as Enhanced Investigators, one or more individual </w:t>
      </w:r>
      <w:r w:rsidR="00351363">
        <w:t xml:space="preserve">DataMart </w:t>
      </w:r>
      <w:r w:rsidR="00267C94">
        <w:t>results may be selected for viewing either aggregated or sequentially.</w:t>
      </w:r>
    </w:p>
    <w:p w:rsidR="007F1DDB" w:rsidRDefault="00627C65" w:rsidP="007F1DDB">
      <w:pPr>
        <w:keepNext/>
        <w:spacing w:after="60"/>
      </w:pPr>
      <w:r>
        <w:rPr>
          <w:noProof/>
        </w:rPr>
        <w:drawing>
          <wp:inline distT="0" distB="0" distL="0" distR="0">
            <wp:extent cx="5480685" cy="6353175"/>
            <wp:effectExtent l="19050" t="0" r="5715" b="0"/>
            <wp:docPr id="53" name="Picture 53" descr="Screenshot of a request respons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0685" cy="6353175"/>
                    </a:xfrm>
                    <a:prstGeom prst="rect">
                      <a:avLst/>
                    </a:prstGeom>
                    <a:noFill/>
                    <a:ln>
                      <a:noFill/>
                    </a:ln>
                  </pic:spPr>
                </pic:pic>
              </a:graphicData>
            </a:graphic>
          </wp:inline>
        </w:drawing>
      </w:r>
    </w:p>
    <w:p w:rsidR="00557754" w:rsidRPr="00BA05C4" w:rsidRDefault="007F1DDB" w:rsidP="007F1DDB">
      <w:pPr>
        <w:pStyle w:val="Caption"/>
        <w:jc w:val="center"/>
      </w:pPr>
      <w:r>
        <w:t xml:space="preserve">Figure </w:t>
      </w:r>
      <w:fldSimple w:instr=" SEQ Figure \* ARABIC ">
        <w:r w:rsidR="00171C7B">
          <w:rPr>
            <w:noProof/>
          </w:rPr>
          <w:t>13</w:t>
        </w:r>
      </w:fldSimple>
      <w:r>
        <w:t xml:space="preserve">: </w:t>
      </w:r>
      <w:r w:rsidR="00956848">
        <w:t xml:space="preserve">Request </w:t>
      </w:r>
      <w:r>
        <w:t>Response Page</w:t>
      </w:r>
    </w:p>
    <w:p w:rsidR="005612C7" w:rsidRDefault="005612C7" w:rsidP="003B0B55">
      <w:pPr>
        <w:rPr>
          <w:rFonts w:cs="Arial"/>
          <w:szCs w:val="22"/>
        </w:rPr>
      </w:pPr>
    </w:p>
    <w:p w:rsidR="00627C65" w:rsidRDefault="00627C65" w:rsidP="003B0B55">
      <w:pPr>
        <w:rPr>
          <w:rFonts w:cs="Arial"/>
          <w:szCs w:val="22"/>
        </w:rPr>
      </w:pPr>
      <w:r>
        <w:rPr>
          <w:rFonts w:cs="Arial"/>
          <w:szCs w:val="22"/>
        </w:rPr>
        <w:t>The DataMart results displayed in the page may be downloaded to the user’s desktop by clicking the Export button</w:t>
      </w:r>
      <w:r w:rsidR="00351363">
        <w:rPr>
          <w:rFonts w:cs="Arial"/>
          <w:szCs w:val="22"/>
        </w:rPr>
        <w:t xml:space="preserve"> as either an Excel spreadsheet or a CSV file</w:t>
      </w:r>
      <w:r>
        <w:rPr>
          <w:rFonts w:cs="Arial"/>
          <w:szCs w:val="22"/>
        </w:rPr>
        <w:t>.</w:t>
      </w:r>
    </w:p>
    <w:p w:rsidR="006255A1" w:rsidRPr="00A359B1" w:rsidRDefault="006255A1" w:rsidP="002F1F55">
      <w:pPr>
        <w:pStyle w:val="Heading2"/>
      </w:pPr>
      <w:bookmarkStart w:id="60" w:name="_Toc358810144"/>
      <w:bookmarkStart w:id="61" w:name="_Toc358810145"/>
      <w:bookmarkStart w:id="62" w:name="_Toc358810146"/>
      <w:bookmarkStart w:id="63" w:name="_Toc358810147"/>
      <w:bookmarkStart w:id="64" w:name="_Toc358810148"/>
      <w:bookmarkStart w:id="65" w:name="_Toc358810149"/>
      <w:bookmarkStart w:id="66" w:name="_Toc358810150"/>
      <w:bookmarkStart w:id="67" w:name="_Toc358810151"/>
      <w:bookmarkStart w:id="68" w:name="_Toc358810152"/>
      <w:bookmarkStart w:id="69" w:name="_Toc267519524"/>
      <w:bookmarkStart w:id="70" w:name="_Toc291053826"/>
      <w:bookmarkStart w:id="71" w:name="_Toc360201451"/>
      <w:bookmarkEnd w:id="60"/>
      <w:bookmarkEnd w:id="61"/>
      <w:bookmarkEnd w:id="62"/>
      <w:bookmarkEnd w:id="63"/>
      <w:bookmarkEnd w:id="64"/>
      <w:bookmarkEnd w:id="65"/>
      <w:bookmarkEnd w:id="66"/>
      <w:bookmarkEnd w:id="67"/>
      <w:bookmarkEnd w:id="68"/>
      <w:r w:rsidRPr="00A359B1">
        <w:t>Respond</w:t>
      </w:r>
      <w:r w:rsidR="00292CEA" w:rsidRPr="00A359B1">
        <w:t>ing</w:t>
      </w:r>
      <w:r w:rsidRPr="00A359B1">
        <w:t xml:space="preserve"> to a Query</w:t>
      </w:r>
      <w:r w:rsidR="00292CEA" w:rsidRPr="00A359B1">
        <w:t xml:space="preserve"> (data partner actions)</w:t>
      </w:r>
      <w:bookmarkEnd w:id="69"/>
      <w:bookmarkEnd w:id="70"/>
      <w:bookmarkEnd w:id="71"/>
    </w:p>
    <w:p w:rsidR="00C801E2" w:rsidRDefault="00B6496A" w:rsidP="003B0B55">
      <w:pPr>
        <w:rPr>
          <w:rFonts w:cs="Arial"/>
          <w:szCs w:val="22"/>
        </w:rPr>
      </w:pPr>
      <w:r w:rsidRPr="00BA05C4">
        <w:rPr>
          <w:rFonts w:cs="Arial"/>
          <w:szCs w:val="22"/>
        </w:rPr>
        <w:t>Responding to a query through the network requires several steps</w:t>
      </w:r>
      <w:r w:rsidR="0068165F" w:rsidRPr="00BA05C4">
        <w:rPr>
          <w:rFonts w:cs="Arial"/>
          <w:szCs w:val="22"/>
        </w:rPr>
        <w:t xml:space="preserve"> by the DataMart Administrator</w:t>
      </w:r>
      <w:r w:rsidR="009613DA" w:rsidRPr="00BA05C4">
        <w:rPr>
          <w:rFonts w:cs="Arial"/>
          <w:szCs w:val="22"/>
        </w:rPr>
        <w:t xml:space="preserve"> using the locally installed DataMart </w:t>
      </w:r>
      <w:r w:rsidR="00C34B62" w:rsidRPr="00BA05C4">
        <w:rPr>
          <w:rFonts w:cs="Arial"/>
          <w:szCs w:val="22"/>
        </w:rPr>
        <w:t>C</w:t>
      </w:r>
      <w:r w:rsidR="009613DA" w:rsidRPr="00BA05C4">
        <w:rPr>
          <w:rFonts w:cs="Arial"/>
          <w:szCs w:val="22"/>
        </w:rPr>
        <w:t>lient.</w:t>
      </w:r>
      <w:r w:rsidR="00C801E2" w:rsidRPr="00BA05C4">
        <w:rPr>
          <w:rFonts w:cs="Arial"/>
          <w:szCs w:val="22"/>
        </w:rPr>
        <w:t xml:space="preserve"> </w:t>
      </w:r>
      <w:r w:rsidR="009953D5" w:rsidRPr="00BA05C4">
        <w:rPr>
          <w:rFonts w:cs="Arial"/>
          <w:szCs w:val="22"/>
        </w:rPr>
        <w:t>Data partners have the ability to set a notification for small cell counts</w:t>
      </w:r>
      <w:r w:rsidR="00A45748" w:rsidRPr="00BA05C4">
        <w:rPr>
          <w:rFonts w:cs="Arial"/>
          <w:szCs w:val="22"/>
        </w:rPr>
        <w:t xml:space="preserve"> (a parameter setting)</w:t>
      </w:r>
      <w:r w:rsidR="009953D5" w:rsidRPr="00BA05C4">
        <w:rPr>
          <w:rFonts w:cs="Arial"/>
          <w:szCs w:val="22"/>
        </w:rPr>
        <w:t xml:space="preserve"> and to re-set those counts to “0” before uploading to the portal.</w:t>
      </w:r>
      <w:r w:rsidR="00A45748" w:rsidRPr="00BA05C4">
        <w:rPr>
          <w:rFonts w:cs="Arial"/>
          <w:szCs w:val="22"/>
        </w:rPr>
        <w:t xml:space="preserve"> </w:t>
      </w:r>
      <w:r w:rsidR="00C145B0">
        <w:rPr>
          <w:rFonts w:cs="Arial"/>
          <w:szCs w:val="22"/>
        </w:rPr>
        <w:t xml:space="preserve"> The status of a query will be updated in the Portal according to the actions of the DataMart Administrator.</w:t>
      </w:r>
    </w:p>
    <w:p w:rsidR="005612C7" w:rsidRPr="00BA05C4" w:rsidRDefault="005612C7" w:rsidP="003B0B55">
      <w:pPr>
        <w:rPr>
          <w:rFonts w:cs="Arial"/>
          <w:szCs w:val="22"/>
        </w:rPr>
      </w:pPr>
    </w:p>
    <w:p w:rsidR="00E85920" w:rsidRDefault="00116392" w:rsidP="009E3DB4">
      <w:pPr>
        <w:pStyle w:val="ListParagraph"/>
        <w:numPr>
          <w:ilvl w:val="0"/>
          <w:numId w:val="13"/>
        </w:numPr>
      </w:pPr>
      <w:r w:rsidRPr="00116392">
        <w:rPr>
          <w:rFonts w:asciiTheme="minorHAnsi" w:hAnsiTheme="minorHAnsi" w:cs="Arial"/>
        </w:rPr>
        <w:t>Sele</w:t>
      </w:r>
      <w:r w:rsidR="00723E14" w:rsidRPr="005525D1">
        <w:rPr>
          <w:rFonts w:asciiTheme="minorHAnsi" w:hAnsiTheme="minorHAnsi" w:cs="Arial"/>
        </w:rPr>
        <w:t>ct Run</w:t>
      </w:r>
      <w:r w:rsidR="00F601AD" w:rsidRPr="005525D1">
        <w:rPr>
          <w:rFonts w:asciiTheme="minorHAnsi" w:hAnsiTheme="minorHAnsi" w:cs="Arial"/>
        </w:rPr>
        <w:t xml:space="preserve"> Query </w:t>
      </w:r>
      <w:r w:rsidR="00723E14" w:rsidRPr="005525D1">
        <w:rPr>
          <w:rFonts w:asciiTheme="minorHAnsi" w:hAnsiTheme="minorHAnsi" w:cs="Arial"/>
        </w:rPr>
        <w:t xml:space="preserve">to </w:t>
      </w:r>
      <w:r w:rsidR="005525D1">
        <w:rPr>
          <w:rFonts w:asciiTheme="minorHAnsi" w:hAnsiTheme="minorHAnsi" w:cs="Arial"/>
        </w:rPr>
        <w:t>view results from your DataMart</w:t>
      </w:r>
      <w:r w:rsidR="00723E14" w:rsidRPr="005525D1">
        <w:rPr>
          <w:rFonts w:asciiTheme="minorHAnsi" w:hAnsiTheme="minorHAnsi" w:cs="Arial"/>
        </w:rPr>
        <w:t>.</w:t>
      </w:r>
    </w:p>
    <w:p w:rsidR="007F1DDB" w:rsidRDefault="00CA02BA" w:rsidP="007F1DDB">
      <w:pPr>
        <w:keepNext/>
      </w:pPr>
      <w:r>
        <w:rPr>
          <w:noProof/>
        </w:rPr>
        <w:drawing>
          <wp:inline distT="0" distB="0" distL="0" distR="0">
            <wp:extent cx="5481114" cy="5013815"/>
            <wp:effectExtent l="19050" t="0" r="5286" b="0"/>
            <wp:docPr id="13" name="Picture 13" descr="Screenshot of a request detail form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84023" cy="5016476"/>
                    </a:xfrm>
                    <a:prstGeom prst="rect">
                      <a:avLst/>
                    </a:prstGeom>
                  </pic:spPr>
                </pic:pic>
              </a:graphicData>
            </a:graphic>
          </wp:inline>
        </w:drawing>
      </w:r>
    </w:p>
    <w:p w:rsidR="005525D1" w:rsidRDefault="007F1DDB" w:rsidP="007F1DDB">
      <w:pPr>
        <w:pStyle w:val="Caption"/>
        <w:jc w:val="center"/>
        <w:rPr>
          <w:rFonts w:cs="Arial"/>
          <w:szCs w:val="22"/>
        </w:rPr>
      </w:pPr>
      <w:r>
        <w:t xml:space="preserve">Figure </w:t>
      </w:r>
      <w:fldSimple w:instr=" SEQ Figure \* ARABIC ">
        <w:r w:rsidR="00171C7B">
          <w:rPr>
            <w:noProof/>
          </w:rPr>
          <w:t>14</w:t>
        </w:r>
      </w:fldSimple>
      <w:r>
        <w:t>: DataMart Client Request Detail Form</w:t>
      </w:r>
    </w:p>
    <w:p w:rsidR="003418B9" w:rsidRDefault="003418B9" w:rsidP="00350689">
      <w:pPr>
        <w:rPr>
          <w:rFonts w:cs="Arial"/>
          <w:szCs w:val="22"/>
        </w:rPr>
      </w:pPr>
    </w:p>
    <w:p w:rsidR="00350689" w:rsidRDefault="00B6496A" w:rsidP="009E3DB4">
      <w:pPr>
        <w:pStyle w:val="ListParagraph"/>
        <w:numPr>
          <w:ilvl w:val="0"/>
          <w:numId w:val="13"/>
        </w:numPr>
      </w:pPr>
      <w:r w:rsidRPr="00BA05C4">
        <w:t>Review the results</w:t>
      </w:r>
      <w:r w:rsidR="009953D5" w:rsidRPr="00BA05C4">
        <w:t>; obfuscate low cell counts if necessary</w:t>
      </w:r>
      <w:r w:rsidR="00C24116" w:rsidRPr="00BA05C4">
        <w:t xml:space="preserve">.  </w:t>
      </w:r>
      <w:r w:rsidR="00635D90">
        <w:t>Y</w:t>
      </w:r>
      <w:r w:rsidR="00463EFC" w:rsidRPr="00BA05C4">
        <w:t xml:space="preserve">ou may then select Upload Results which will send </w:t>
      </w:r>
      <w:r w:rsidR="00C24116" w:rsidRPr="00BA05C4">
        <w:t xml:space="preserve">your </w:t>
      </w:r>
      <w:r w:rsidR="00463EFC" w:rsidRPr="00BA05C4">
        <w:t>results to the Portal</w:t>
      </w:r>
      <w:r w:rsidR="009114A5">
        <w:t xml:space="preserve"> for viewing by the submitter</w:t>
      </w:r>
      <w:r w:rsidR="00463EFC" w:rsidRPr="00BA05C4">
        <w:t>.</w:t>
      </w:r>
      <w:r w:rsidR="005525D1">
        <w:t xml:space="preserve"> </w:t>
      </w:r>
      <w:r w:rsidR="00635D90">
        <w:t xml:space="preserve"> You </w:t>
      </w:r>
      <w:r w:rsidR="005525D1">
        <w:t>may</w:t>
      </w:r>
      <w:r w:rsidR="00635D90">
        <w:t xml:space="preserve"> also</w:t>
      </w:r>
      <w:r w:rsidR="005525D1">
        <w:t xml:space="preserve"> hold a query for further review or reject a query.</w:t>
      </w:r>
    </w:p>
    <w:p w:rsidR="007F1DDB" w:rsidRDefault="00CA02BA" w:rsidP="007F1DDB">
      <w:pPr>
        <w:keepNext/>
      </w:pPr>
      <w:r>
        <w:rPr>
          <w:noProof/>
        </w:rPr>
        <w:drawing>
          <wp:inline distT="0" distB="0" distL="0" distR="0">
            <wp:extent cx="5448300" cy="4983798"/>
            <wp:effectExtent l="19050" t="0" r="0" b="0"/>
            <wp:docPr id="16" name="Picture 16" descr="Screenshot of a request detail form with a response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51934" cy="4987122"/>
                    </a:xfrm>
                    <a:prstGeom prst="rect">
                      <a:avLst/>
                    </a:prstGeom>
                  </pic:spPr>
                </pic:pic>
              </a:graphicData>
            </a:graphic>
          </wp:inline>
        </w:drawing>
      </w:r>
    </w:p>
    <w:p w:rsidR="00EF7E1C" w:rsidRDefault="007F1DDB" w:rsidP="007F1DDB">
      <w:pPr>
        <w:pStyle w:val="Caption"/>
        <w:jc w:val="center"/>
        <w:rPr>
          <w:rFonts w:cs="Arial"/>
          <w:szCs w:val="22"/>
        </w:rPr>
      </w:pPr>
      <w:r>
        <w:t xml:space="preserve">Figure </w:t>
      </w:r>
      <w:fldSimple w:instr=" SEQ Figure \* ARABIC ">
        <w:r w:rsidR="00171C7B">
          <w:rPr>
            <w:noProof/>
          </w:rPr>
          <w:t>15</w:t>
        </w:r>
      </w:fldSimple>
      <w:r>
        <w:t>: DataMart Client Request Detail Form with Response</w:t>
      </w:r>
    </w:p>
    <w:p w:rsidR="00820565" w:rsidRDefault="00820565" w:rsidP="00820565">
      <w:pPr>
        <w:jc w:val="center"/>
        <w:rPr>
          <w:rFonts w:cs="Arial"/>
          <w:szCs w:val="22"/>
        </w:rPr>
      </w:pPr>
    </w:p>
    <w:p w:rsidR="00DD4F59" w:rsidRDefault="00055ADA" w:rsidP="009E3DB4">
      <w:pPr>
        <w:pStyle w:val="ListParagraph"/>
        <w:numPr>
          <w:ilvl w:val="0"/>
          <w:numId w:val="13"/>
        </w:numPr>
      </w:pPr>
      <w:r>
        <w:t>Provide comments or instructions for the requestor (i.e., the Investigator) to view on the Portal when you run a query, hold or reject.</w:t>
      </w:r>
    </w:p>
    <w:p w:rsidR="00055ADA" w:rsidRDefault="00055ADA" w:rsidP="0068165F">
      <w:pPr>
        <w:rPr>
          <w:rFonts w:cs="Arial"/>
          <w:szCs w:val="22"/>
        </w:rPr>
      </w:pPr>
    </w:p>
    <w:p w:rsidR="007F1DDB" w:rsidRDefault="00CA02BA" w:rsidP="007F1DDB">
      <w:pPr>
        <w:keepNext/>
        <w:jc w:val="center"/>
      </w:pPr>
      <w:r>
        <w:rPr>
          <w:noProof/>
        </w:rPr>
        <w:drawing>
          <wp:inline distT="0" distB="0" distL="0" distR="0">
            <wp:extent cx="4495800" cy="2762250"/>
            <wp:effectExtent l="19050" t="0" r="0" b="0"/>
            <wp:docPr id="17" name="Picture 17" descr="Screenshot of the response upload dialog in the DataMart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495800" cy="2762250"/>
                    </a:xfrm>
                    <a:prstGeom prst="rect">
                      <a:avLst/>
                    </a:prstGeom>
                  </pic:spPr>
                </pic:pic>
              </a:graphicData>
            </a:graphic>
          </wp:inline>
        </w:drawing>
      </w:r>
    </w:p>
    <w:p w:rsidR="00055ADA" w:rsidRDefault="007F1DDB" w:rsidP="007F1DDB">
      <w:pPr>
        <w:pStyle w:val="Caption"/>
        <w:jc w:val="center"/>
        <w:rPr>
          <w:rFonts w:cs="Arial"/>
          <w:szCs w:val="22"/>
        </w:rPr>
      </w:pPr>
      <w:r>
        <w:t xml:space="preserve">Figure </w:t>
      </w:r>
      <w:fldSimple w:instr=" SEQ Figure \* ARABIC ">
        <w:r w:rsidR="00171C7B">
          <w:rPr>
            <w:noProof/>
          </w:rPr>
          <w:t>16</w:t>
        </w:r>
      </w:fldSimple>
      <w:r>
        <w:t>: DataMart Client Response Upload Dialog</w:t>
      </w:r>
    </w:p>
    <w:p w:rsidR="00055ADA" w:rsidRDefault="00055ADA" w:rsidP="0068165F">
      <w:pPr>
        <w:rPr>
          <w:rFonts w:cs="Arial"/>
          <w:szCs w:val="22"/>
        </w:rPr>
      </w:pPr>
    </w:p>
    <w:p w:rsidR="00CE2C91" w:rsidRDefault="00CE2C91">
      <w:pPr>
        <w:rPr>
          <w:rFonts w:cs="Arial"/>
          <w:szCs w:val="22"/>
        </w:rPr>
      </w:pPr>
      <w:r>
        <w:rPr>
          <w:rFonts w:cs="Arial"/>
          <w:szCs w:val="22"/>
        </w:rPr>
        <w:br w:type="page"/>
      </w:r>
    </w:p>
    <w:p w:rsidR="002826A0" w:rsidRDefault="00C853D2" w:rsidP="00021F84">
      <w:pPr>
        <w:pStyle w:val="Heading1"/>
      </w:pPr>
      <w:bookmarkStart w:id="72" w:name="_Toc358810154"/>
      <w:bookmarkStart w:id="73" w:name="_Toc267519525"/>
      <w:bookmarkStart w:id="74" w:name="_Toc291053827"/>
      <w:bookmarkStart w:id="75" w:name="_Toc360201452"/>
      <w:bookmarkEnd w:id="72"/>
      <w:r w:rsidRPr="00BA05C4">
        <w:t xml:space="preserve">System </w:t>
      </w:r>
      <w:r w:rsidR="00226FE8">
        <w:t xml:space="preserve">Security </w:t>
      </w:r>
      <w:r w:rsidRPr="00BA05C4">
        <w:t>Policies and Features</w:t>
      </w:r>
      <w:bookmarkEnd w:id="73"/>
      <w:bookmarkEnd w:id="74"/>
      <w:bookmarkEnd w:id="75"/>
    </w:p>
    <w:p w:rsidR="00462D64" w:rsidRDefault="00CA29D2" w:rsidP="00462D64">
      <w:pPr>
        <w:rPr>
          <w:lang w:eastAsia="ar-SA"/>
        </w:rPr>
      </w:pPr>
      <w:r>
        <w:rPr>
          <w:lang w:eastAsia="ar-SA"/>
        </w:rPr>
        <w:t>PopMedNet</w:t>
      </w:r>
      <w:r w:rsidR="00F30255">
        <w:t>™</w:t>
      </w:r>
      <w:r w:rsidR="00462D64">
        <w:rPr>
          <w:lang w:eastAsia="ar-SA"/>
        </w:rPr>
        <w:t xml:space="preserve"> has undergone a redesign of the </w:t>
      </w:r>
      <w:r w:rsidR="008E4993">
        <w:rPr>
          <w:lang w:eastAsia="ar-SA"/>
        </w:rPr>
        <w:t xml:space="preserve">user </w:t>
      </w:r>
      <w:r w:rsidR="00462D64">
        <w:rPr>
          <w:lang w:eastAsia="ar-SA"/>
        </w:rPr>
        <w:t xml:space="preserve">authentication and </w:t>
      </w:r>
      <w:r w:rsidR="008E4993">
        <w:rPr>
          <w:lang w:eastAsia="ar-SA"/>
        </w:rPr>
        <w:t xml:space="preserve">user </w:t>
      </w:r>
      <w:r w:rsidR="00462D64">
        <w:rPr>
          <w:lang w:eastAsia="ar-SA"/>
        </w:rPr>
        <w:t xml:space="preserve">authorization facility for release 3.  </w:t>
      </w:r>
      <w:r w:rsidR="00184D89">
        <w:rPr>
          <w:lang w:eastAsia="ar-SA"/>
        </w:rPr>
        <w:t>The result is a more secure and flexible application</w:t>
      </w:r>
      <w:r w:rsidR="00833FA5">
        <w:rPr>
          <w:lang w:eastAsia="ar-SA"/>
        </w:rPr>
        <w:t xml:space="preserve"> with increased granularity over granting access rights to users</w:t>
      </w:r>
      <w:r w:rsidR="00184D89">
        <w:rPr>
          <w:lang w:eastAsia="ar-SA"/>
        </w:rPr>
        <w:t xml:space="preserve">.  </w:t>
      </w:r>
      <w:r w:rsidR="001B6127">
        <w:rPr>
          <w:lang w:eastAsia="ar-SA"/>
        </w:rPr>
        <w:t xml:space="preserve">Additionally, the workflow processes from PMN 2 have been carried over to PMN 3 and integrated into the new authorization mechanism.  </w:t>
      </w:r>
      <w:r w:rsidR="00226FE8">
        <w:rPr>
          <w:lang w:eastAsia="ar-SA"/>
        </w:rPr>
        <w:t>The following sections provide an overview of these subsystems.</w:t>
      </w:r>
      <w:r w:rsidR="00462D64">
        <w:rPr>
          <w:lang w:eastAsia="ar-SA"/>
        </w:rPr>
        <w:t xml:space="preserve">  </w:t>
      </w:r>
    </w:p>
    <w:p w:rsidR="00226FE8" w:rsidRDefault="008E4993" w:rsidP="002F1F55">
      <w:pPr>
        <w:pStyle w:val="Heading2"/>
      </w:pPr>
      <w:bookmarkStart w:id="76" w:name="_Toc360201453"/>
      <w:r>
        <w:t xml:space="preserve">User </w:t>
      </w:r>
      <w:r w:rsidR="00226FE8">
        <w:t>Authentication</w:t>
      </w:r>
      <w:bookmarkEnd w:id="76"/>
    </w:p>
    <w:p w:rsidR="00E76529" w:rsidRDefault="00E76529" w:rsidP="00E76529">
      <w:pPr>
        <w:pStyle w:val="BodyText"/>
      </w:pPr>
      <w:r w:rsidRPr="00CF623B">
        <w:rPr>
          <w:b/>
        </w:rPr>
        <w:t>Authentication</w:t>
      </w:r>
      <w:r>
        <w:t xml:space="preserve"> is the process of obtaining identification credentials</w:t>
      </w:r>
      <w:r w:rsidR="00F30255">
        <w:t>,</w:t>
      </w:r>
      <w:r>
        <w:t xml:space="preserve"> such as name and password</w:t>
      </w:r>
      <w:r w:rsidR="00F30255">
        <w:t>,</w:t>
      </w:r>
      <w:r>
        <w:t xml:space="preserve"> from a user and validating those credentials against </w:t>
      </w:r>
      <w:r w:rsidR="00F30255">
        <w:t>the PMN</w:t>
      </w:r>
      <w:r>
        <w:t xml:space="preserve"> </w:t>
      </w:r>
      <w:r w:rsidR="00F30255">
        <w:t xml:space="preserve">credential </w:t>
      </w:r>
      <w:r>
        <w:t xml:space="preserve">authority.  If the credentials are valid, the </w:t>
      </w:r>
      <w:r w:rsidR="00F30255">
        <w:t>user</w:t>
      </w:r>
      <w:r>
        <w:t xml:space="preserve"> that submitted the credentials is considered an authenticated </w:t>
      </w:r>
      <w:r w:rsidR="00F30255">
        <w:t>user</w:t>
      </w:r>
      <w:r>
        <w:t>.  Once a</w:t>
      </w:r>
      <w:r w:rsidR="00F30255">
        <w:t xml:space="preserve"> user</w:t>
      </w:r>
      <w:r>
        <w:t xml:space="preserve"> has been authenticated, the authorization process determines whether that </w:t>
      </w:r>
      <w:r w:rsidR="00F30255">
        <w:t>user</w:t>
      </w:r>
      <w:r>
        <w:t xml:space="preserve"> has access to a given resource</w:t>
      </w:r>
      <w:r w:rsidR="00BA2E65">
        <w:t xml:space="preserve"> as described under the User Authorization section below.</w:t>
      </w:r>
    </w:p>
    <w:p w:rsidR="00E76529" w:rsidRDefault="00CA29D2" w:rsidP="00E76529">
      <w:pPr>
        <w:pStyle w:val="BodyText"/>
      </w:pPr>
      <w:r>
        <w:t>PopMedNet</w:t>
      </w:r>
      <w:r w:rsidR="00E76529">
        <w:t xml:space="preserve"> implements standard forms authentication provided by ASP.NET against a local user store that is part of the </w:t>
      </w:r>
      <w:r w:rsidR="00F30255">
        <w:t>PMN</w:t>
      </w:r>
      <w:r w:rsidR="00E76529">
        <w:t xml:space="preserve"> database</w:t>
      </w:r>
      <w:r w:rsidR="003A3D5D">
        <w:t xml:space="preserve"> with </w:t>
      </w:r>
      <w:r w:rsidR="00076546">
        <w:t>c</w:t>
      </w:r>
      <w:r w:rsidR="00E76529">
        <w:t xml:space="preserve">ustom </w:t>
      </w:r>
      <w:r w:rsidR="003A3D5D">
        <w:t xml:space="preserve">interface </w:t>
      </w:r>
      <w:r w:rsidR="00E76529">
        <w:t xml:space="preserve">implementation used to manage the </w:t>
      </w:r>
      <w:r w:rsidR="00F30255">
        <w:t>PMN</w:t>
      </w:r>
      <w:r w:rsidR="00E76529">
        <w:t xml:space="preserve"> user object on whose behalf the code is running.</w:t>
      </w:r>
    </w:p>
    <w:p w:rsidR="00AD3023" w:rsidRDefault="00AD3023" w:rsidP="002F1F55">
      <w:pPr>
        <w:pStyle w:val="Heading2"/>
      </w:pPr>
      <w:bookmarkStart w:id="77" w:name="_Toc360201454"/>
      <w:r>
        <w:t>User Credentials</w:t>
      </w:r>
      <w:bookmarkEnd w:id="77"/>
    </w:p>
    <w:p w:rsidR="00421EF4" w:rsidRDefault="00421EF4" w:rsidP="00E76529">
      <w:pPr>
        <w:pStyle w:val="BodyText"/>
        <w:rPr>
          <w:lang w:eastAsia="ar-SA"/>
        </w:rPr>
      </w:pPr>
      <w:r>
        <w:rPr>
          <w:lang w:eastAsia="ar-SA"/>
        </w:rPr>
        <w:t xml:space="preserve">Users are assigned a </w:t>
      </w:r>
      <w:r w:rsidRPr="00026356">
        <w:rPr>
          <w:b/>
          <w:lang w:eastAsia="ar-SA"/>
        </w:rPr>
        <w:t>Username</w:t>
      </w:r>
      <w:r>
        <w:rPr>
          <w:lang w:eastAsia="ar-SA"/>
        </w:rPr>
        <w:t xml:space="preserve"> and </w:t>
      </w:r>
      <w:r w:rsidRPr="00026356">
        <w:rPr>
          <w:b/>
          <w:lang w:eastAsia="ar-SA"/>
        </w:rPr>
        <w:t>Password</w:t>
      </w:r>
      <w:r>
        <w:rPr>
          <w:lang w:eastAsia="ar-SA"/>
        </w:rPr>
        <w:t xml:space="preserve"> which they use to </w:t>
      </w:r>
      <w:r w:rsidR="004C6616">
        <w:rPr>
          <w:lang w:eastAsia="ar-SA"/>
        </w:rPr>
        <w:t>register</w:t>
      </w:r>
      <w:r>
        <w:rPr>
          <w:lang w:eastAsia="ar-SA"/>
        </w:rPr>
        <w:t xml:space="preserve"> themselves to the </w:t>
      </w:r>
      <w:r w:rsidR="00CE2C91">
        <w:rPr>
          <w:lang w:eastAsia="ar-SA"/>
        </w:rPr>
        <w:t>Mini-Sentinel Distributed Query Tool</w:t>
      </w:r>
      <w:r w:rsidR="004C6616">
        <w:rPr>
          <w:lang w:eastAsia="ar-SA"/>
        </w:rPr>
        <w:t xml:space="preserve">.  These credentials are used to log into the Portal and </w:t>
      </w:r>
      <w:r>
        <w:rPr>
          <w:lang w:eastAsia="ar-SA"/>
        </w:rPr>
        <w:t xml:space="preserve">when establishing a DataMart Client application secure connection to the </w:t>
      </w:r>
      <w:r w:rsidR="004C6616">
        <w:rPr>
          <w:lang w:eastAsia="ar-SA"/>
        </w:rPr>
        <w:t>PMN</w:t>
      </w:r>
      <w:r>
        <w:rPr>
          <w:lang w:eastAsia="ar-SA"/>
        </w:rPr>
        <w:t xml:space="preserve"> web services used to exchange requests and responses.  Usernames are unique identifiers within </w:t>
      </w:r>
      <w:r w:rsidR="00CE2C91">
        <w:rPr>
          <w:lang w:eastAsia="ar-SA"/>
        </w:rPr>
        <w:t>the Mini-Sentinel Distributed Query Tool</w:t>
      </w:r>
      <w:r>
        <w:rPr>
          <w:lang w:eastAsia="ar-SA"/>
        </w:rPr>
        <w:t xml:space="preserve">.   Strong passwords are enforced that require a combination of characters, digits, and special characters, and a minimum length of 9.   Users are forced to change their passwords periodically based on a site-wide configurable parameter (see </w:t>
      </w:r>
      <w:r w:rsidR="004C6616">
        <w:rPr>
          <w:lang w:eastAsia="ar-SA"/>
        </w:rPr>
        <w:t xml:space="preserve">website configuration </w:t>
      </w:r>
      <w:r>
        <w:rPr>
          <w:lang w:eastAsia="ar-SA"/>
        </w:rPr>
        <w:t xml:space="preserve">section).  </w:t>
      </w:r>
    </w:p>
    <w:p w:rsidR="00AD3023" w:rsidRDefault="00AD3023" w:rsidP="002F1F55">
      <w:pPr>
        <w:pStyle w:val="Heading2"/>
      </w:pPr>
      <w:bookmarkStart w:id="78" w:name="_Toc360201455"/>
      <w:r>
        <w:t>Secure TLS Connections</w:t>
      </w:r>
      <w:bookmarkEnd w:id="78"/>
    </w:p>
    <w:p w:rsidR="00AD3023" w:rsidRPr="00AD3023" w:rsidRDefault="00AD3023" w:rsidP="00AD3023">
      <w:pPr>
        <w:pStyle w:val="BodyText"/>
      </w:pPr>
      <w:r>
        <w:t xml:space="preserve">All access to </w:t>
      </w:r>
      <w:r w:rsidR="00C3289F">
        <w:rPr>
          <w:lang w:eastAsia="ar-SA"/>
        </w:rPr>
        <w:t>Mini-Sentinel Distributed Query Tool</w:t>
      </w:r>
      <w:r w:rsidR="00C3289F" w:rsidDel="00C3289F">
        <w:t xml:space="preserve"> </w:t>
      </w:r>
      <w:r>
        <w:t xml:space="preserve">Portal and to its web service interface is over secure connections using TLS (HTTPS).  </w:t>
      </w:r>
      <w:r w:rsidR="0067416B">
        <w:rPr>
          <w:lang w:eastAsia="ar-SA"/>
        </w:rPr>
        <w:t>T</w:t>
      </w:r>
      <w:r>
        <w:rPr>
          <w:lang w:eastAsia="ar-SA"/>
        </w:rPr>
        <w:t xml:space="preserve">he DataMart Client application requires user credentials to establish a connection with the </w:t>
      </w:r>
      <w:r w:rsidR="00C3289F">
        <w:rPr>
          <w:lang w:eastAsia="ar-SA"/>
        </w:rPr>
        <w:t>Mini-Sentinel Distributed Query Tool</w:t>
      </w:r>
      <w:r w:rsidR="005D1A2E">
        <w:rPr>
          <w:lang w:eastAsia="ar-SA"/>
        </w:rPr>
        <w:t xml:space="preserve"> </w:t>
      </w:r>
      <w:r w:rsidR="007D12EC">
        <w:rPr>
          <w:lang w:eastAsia="ar-SA"/>
        </w:rPr>
        <w:t xml:space="preserve">Portal </w:t>
      </w:r>
      <w:r>
        <w:rPr>
          <w:lang w:eastAsia="ar-SA"/>
        </w:rPr>
        <w:t>web services used to exchange requests and responses.  As a convenience, the DataMart Client application stores the user’s credentials in Windows Credential Manager to bypass credential prompting when starting the DataMart Client application.</w:t>
      </w:r>
    </w:p>
    <w:p w:rsidR="00AD3023" w:rsidRDefault="00AD3023" w:rsidP="002F1F55">
      <w:pPr>
        <w:pStyle w:val="Heading2"/>
      </w:pPr>
      <w:bookmarkStart w:id="79" w:name="_Toc360201456"/>
      <w:r>
        <w:t>Mutual Authentication using X.509 Certificates</w:t>
      </w:r>
      <w:bookmarkEnd w:id="79"/>
    </w:p>
    <w:p w:rsidR="00421EF4" w:rsidRDefault="007D12EC" w:rsidP="00E76529">
      <w:pPr>
        <w:pStyle w:val="BodyText"/>
      </w:pPr>
      <w:r>
        <w:t>T</w:t>
      </w:r>
      <w:r w:rsidR="00026356">
        <w:t xml:space="preserve">he DataMart Client application may optionally be configured to require X509 certificates over a TLS connection </w:t>
      </w:r>
      <w:r>
        <w:t xml:space="preserve">enabling </w:t>
      </w:r>
      <w:r w:rsidR="00026356">
        <w:t>mutual authentication in a 2 factor design</w:t>
      </w:r>
      <w:r>
        <w:t xml:space="preserve"> where the user is required to </w:t>
      </w:r>
      <w:r w:rsidR="00421EF4">
        <w:t xml:space="preserve">provide both a </w:t>
      </w:r>
      <w:r w:rsidR="00026356">
        <w:t xml:space="preserve">personal certificate recognized by </w:t>
      </w:r>
      <w:r>
        <w:t>PMN</w:t>
      </w:r>
      <w:r w:rsidR="00026356">
        <w:t xml:space="preserve"> and a valid username/password.  </w:t>
      </w:r>
    </w:p>
    <w:p w:rsidR="00026356" w:rsidRDefault="00026356" w:rsidP="00E76529">
      <w:pPr>
        <w:pStyle w:val="BodyText"/>
      </w:pPr>
      <w:r>
        <w:t>See the DataMart Administrators guide for details</w:t>
      </w:r>
      <w:r w:rsidR="00421EF4">
        <w:t xml:space="preserve"> on how to enable X509 certificate authentication</w:t>
      </w:r>
      <w:r>
        <w:t>.</w:t>
      </w:r>
    </w:p>
    <w:p w:rsidR="00226FE8" w:rsidRDefault="008E4993" w:rsidP="002F1F55">
      <w:pPr>
        <w:pStyle w:val="Heading2"/>
      </w:pPr>
      <w:bookmarkStart w:id="80" w:name="_Toc360201457"/>
      <w:r>
        <w:t xml:space="preserve">User </w:t>
      </w:r>
      <w:r w:rsidR="00226FE8">
        <w:t>Authorization</w:t>
      </w:r>
      <w:bookmarkEnd w:id="80"/>
    </w:p>
    <w:p w:rsidR="008E4993" w:rsidRPr="008E4993" w:rsidRDefault="007334F3" w:rsidP="008E4993">
      <w:pPr>
        <w:rPr>
          <w:lang w:eastAsia="ar-SA"/>
        </w:rPr>
      </w:pPr>
      <w:r w:rsidRPr="00CF623B">
        <w:rPr>
          <w:rStyle w:val="BodyTextChar"/>
          <w:b/>
          <w:sz w:val="22"/>
          <w:szCs w:val="22"/>
        </w:rPr>
        <w:t>Authorization</w:t>
      </w:r>
      <w:r w:rsidRPr="007334F3">
        <w:rPr>
          <w:rStyle w:val="BodyTextChar"/>
          <w:sz w:val="22"/>
          <w:szCs w:val="22"/>
        </w:rPr>
        <w:t xml:space="preserve"> determines whether </w:t>
      </w:r>
      <w:r w:rsidR="00646096">
        <w:rPr>
          <w:rStyle w:val="BodyTextChar"/>
          <w:sz w:val="22"/>
          <w:szCs w:val="22"/>
        </w:rPr>
        <w:t>a user</w:t>
      </w:r>
      <w:r w:rsidRPr="007334F3">
        <w:rPr>
          <w:rStyle w:val="BodyTextChar"/>
          <w:sz w:val="22"/>
          <w:szCs w:val="22"/>
        </w:rPr>
        <w:t xml:space="preserve"> should be granted access to a specific resource</w:t>
      </w:r>
      <w:r w:rsidR="007253D3">
        <w:rPr>
          <w:rStyle w:val="BodyTextChar"/>
          <w:sz w:val="22"/>
          <w:szCs w:val="22"/>
        </w:rPr>
        <w:t>, such as the ability to submit a specific request to a set of DataMarts</w:t>
      </w:r>
      <w:r w:rsidRPr="007334F3">
        <w:rPr>
          <w:rStyle w:val="BodyTextChar"/>
          <w:sz w:val="22"/>
          <w:szCs w:val="22"/>
        </w:rPr>
        <w:t xml:space="preserve">. </w:t>
      </w:r>
      <w:r w:rsidR="00184D89">
        <w:rPr>
          <w:rStyle w:val="BodyTextChar"/>
          <w:sz w:val="22"/>
          <w:szCs w:val="22"/>
        </w:rPr>
        <w:t xml:space="preserve">  </w:t>
      </w:r>
      <w:r w:rsidR="001B6127">
        <w:rPr>
          <w:rStyle w:val="BodyTextChar"/>
          <w:sz w:val="22"/>
          <w:szCs w:val="22"/>
        </w:rPr>
        <w:t>In PMN 3, authorization is implemented and enforced through a security group framework</w:t>
      </w:r>
      <w:r w:rsidR="00F9696D">
        <w:rPr>
          <w:rStyle w:val="BodyTextChar"/>
          <w:sz w:val="22"/>
          <w:szCs w:val="22"/>
        </w:rPr>
        <w:t xml:space="preserve"> describe</w:t>
      </w:r>
      <w:r w:rsidR="001B6127">
        <w:rPr>
          <w:rStyle w:val="BodyTextChar"/>
          <w:sz w:val="22"/>
          <w:szCs w:val="22"/>
        </w:rPr>
        <w:t>d in the following sections</w:t>
      </w:r>
      <w:r w:rsidR="00F9696D">
        <w:rPr>
          <w:rStyle w:val="BodyTextChar"/>
          <w:sz w:val="22"/>
          <w:szCs w:val="22"/>
        </w:rPr>
        <w:t>.</w:t>
      </w:r>
    </w:p>
    <w:p w:rsidR="000B302F" w:rsidRDefault="00226FE8" w:rsidP="002F1F55">
      <w:pPr>
        <w:pStyle w:val="Heading2"/>
      </w:pPr>
      <w:bookmarkStart w:id="81" w:name="_Toc267479303"/>
      <w:bookmarkStart w:id="82" w:name="_Toc267479430"/>
      <w:bookmarkStart w:id="83" w:name="_Toc267479453"/>
      <w:bookmarkStart w:id="84" w:name="_Toc267479740"/>
      <w:bookmarkStart w:id="85" w:name="_Toc267519526"/>
      <w:bookmarkStart w:id="86" w:name="_Toc267519692"/>
      <w:bookmarkStart w:id="87" w:name="_Toc291053828"/>
      <w:bookmarkStart w:id="88" w:name="_Toc360201458"/>
      <w:bookmarkStart w:id="89" w:name="_Toc267519527"/>
      <w:bookmarkEnd w:id="81"/>
      <w:bookmarkEnd w:id="82"/>
      <w:bookmarkEnd w:id="83"/>
      <w:bookmarkEnd w:id="84"/>
      <w:bookmarkEnd w:id="85"/>
      <w:bookmarkEnd w:id="86"/>
      <w:r>
        <w:t>Security Groups and Access Control Lists</w:t>
      </w:r>
      <w:bookmarkEnd w:id="87"/>
      <w:bookmarkEnd w:id="88"/>
    </w:p>
    <w:p w:rsidR="00F5285D" w:rsidRDefault="00F5285D" w:rsidP="00F5285D">
      <w:r>
        <w:t xml:space="preserve">The </w:t>
      </w:r>
      <w:r w:rsidR="00646096">
        <w:t>PMN</w:t>
      </w:r>
      <w:r>
        <w:t xml:space="preserve"> </w:t>
      </w:r>
      <w:r w:rsidR="00CA29D2">
        <w:t xml:space="preserve">Release </w:t>
      </w:r>
      <w:r>
        <w:t xml:space="preserve">3 Access Control system is a significant change to the Roles/Rights system in </w:t>
      </w:r>
      <w:r w:rsidR="00646096">
        <w:t>PMN</w:t>
      </w:r>
      <w:r>
        <w:t xml:space="preserve"> </w:t>
      </w:r>
      <w:r w:rsidR="00CA29D2">
        <w:t xml:space="preserve">Release </w:t>
      </w:r>
      <w:r>
        <w:t xml:space="preserve">2.  </w:t>
      </w:r>
      <w:r w:rsidR="00646096">
        <w:t>PMN</w:t>
      </w:r>
      <w:r>
        <w:t xml:space="preserve"> </w:t>
      </w:r>
      <w:r w:rsidR="00CA29D2">
        <w:t xml:space="preserve">Release </w:t>
      </w:r>
      <w:r>
        <w:t xml:space="preserve">3 provides more granularity, </w:t>
      </w:r>
      <w:r w:rsidR="00646096">
        <w:t>control</w:t>
      </w:r>
      <w:r>
        <w:t>, and flexibility.</w:t>
      </w:r>
      <w:r w:rsidR="00142C53">
        <w:t xml:space="preserve">  </w:t>
      </w:r>
      <w:r>
        <w:t>There are a number of key concepts that Administrators need to understand to use access control:</w:t>
      </w:r>
    </w:p>
    <w:p w:rsidR="00F5285D" w:rsidRDefault="00F5285D" w:rsidP="00F5285D"/>
    <w:p w:rsidR="00072FB1" w:rsidRDefault="008D2644" w:rsidP="009E3DB4">
      <w:pPr>
        <w:pStyle w:val="ListParagraph"/>
        <w:numPr>
          <w:ilvl w:val="0"/>
          <w:numId w:val="17"/>
        </w:numPr>
      </w:pPr>
      <w:r>
        <w:t>Access Right – a</w:t>
      </w:r>
      <w:r w:rsidR="00072FB1">
        <w:t xml:space="preserve"> right to perform a function or access a feature within </w:t>
      </w:r>
      <w:r w:rsidR="00646096">
        <w:t>PMN</w:t>
      </w:r>
      <w:r w:rsidR="00547AA9">
        <w:t xml:space="preserve"> against a single object or object in the context of other objects</w:t>
      </w:r>
      <w:r w:rsidR="00646096">
        <w:t>.</w:t>
      </w:r>
    </w:p>
    <w:p w:rsidR="005E2EA6" w:rsidRDefault="005E2EA6" w:rsidP="009E3DB4">
      <w:pPr>
        <w:pStyle w:val="ListParagraph"/>
        <w:numPr>
          <w:ilvl w:val="0"/>
          <w:numId w:val="17"/>
        </w:numPr>
      </w:pPr>
      <w:r>
        <w:t xml:space="preserve">Security Objects – entities within </w:t>
      </w:r>
      <w:r w:rsidR="00646096">
        <w:t>PMN</w:t>
      </w:r>
      <w:r>
        <w:t xml:space="preserve"> such as Organizations, Users, and DataMarts</w:t>
      </w:r>
      <w:r w:rsidR="00646096">
        <w:t xml:space="preserve"> that require rights to access them.</w:t>
      </w:r>
    </w:p>
    <w:p w:rsidR="00F5285D" w:rsidRDefault="00F5285D" w:rsidP="009E3DB4">
      <w:pPr>
        <w:pStyle w:val="ListParagraph"/>
        <w:numPr>
          <w:ilvl w:val="0"/>
          <w:numId w:val="17"/>
        </w:numPr>
      </w:pPr>
      <w:r>
        <w:t>Access Control List (ACL) – the list of access rights</w:t>
      </w:r>
      <w:r w:rsidR="00F50B19">
        <w:t xml:space="preserve"> attached to </w:t>
      </w:r>
      <w:r w:rsidR="0087434D">
        <w:t xml:space="preserve">single security object or a </w:t>
      </w:r>
      <w:r w:rsidR="00321B9D">
        <w:t xml:space="preserve">set </w:t>
      </w:r>
      <w:r w:rsidR="0087434D">
        <w:t xml:space="preserve">of </w:t>
      </w:r>
      <w:r w:rsidR="00F50B19">
        <w:t xml:space="preserve">security objects </w:t>
      </w:r>
      <w:r w:rsidR="00547AA9">
        <w:t xml:space="preserve">that are associated with a user or group of users who are members of a Security Group. </w:t>
      </w:r>
    </w:p>
    <w:p w:rsidR="00C31CBC" w:rsidRDefault="00C31CBC" w:rsidP="009E3DB4">
      <w:pPr>
        <w:pStyle w:val="ListParagraph"/>
        <w:numPr>
          <w:ilvl w:val="0"/>
          <w:numId w:val="17"/>
        </w:numPr>
      </w:pPr>
      <w:r>
        <w:t xml:space="preserve">Security Group – a </w:t>
      </w:r>
      <w:r w:rsidR="00AF0765">
        <w:t xml:space="preserve">named </w:t>
      </w:r>
      <w:r>
        <w:t xml:space="preserve">collection of users and other security groups </w:t>
      </w:r>
      <w:r w:rsidR="00547AA9">
        <w:t>that are assigned ACLs</w:t>
      </w:r>
      <w:r w:rsidR="00646096">
        <w:t>.</w:t>
      </w:r>
    </w:p>
    <w:p w:rsidR="00072FB1" w:rsidRDefault="00072FB1" w:rsidP="002F1F55">
      <w:pPr>
        <w:pStyle w:val="Heading2"/>
      </w:pPr>
      <w:bookmarkStart w:id="90" w:name="_Toc360201459"/>
      <w:r>
        <w:t>Access Right</w:t>
      </w:r>
      <w:bookmarkEnd w:id="90"/>
    </w:p>
    <w:p w:rsidR="00142C53" w:rsidRDefault="00072FB1" w:rsidP="00142C53">
      <w:pPr>
        <w:rPr>
          <w:rFonts w:cstheme="minorHAnsi"/>
          <w:szCs w:val="22"/>
          <w:lang w:eastAsia="ar-SA"/>
        </w:rPr>
      </w:pPr>
      <w:r>
        <w:rPr>
          <w:lang w:eastAsia="ar-SA"/>
        </w:rPr>
        <w:t xml:space="preserve">An </w:t>
      </w:r>
      <w:r w:rsidR="005A568E" w:rsidRPr="005A568E">
        <w:rPr>
          <w:b/>
          <w:lang w:eastAsia="ar-SA"/>
        </w:rPr>
        <w:t>A</w:t>
      </w:r>
      <w:r w:rsidRPr="005A568E">
        <w:rPr>
          <w:b/>
          <w:lang w:eastAsia="ar-SA"/>
        </w:rPr>
        <w:t xml:space="preserve">ccess </w:t>
      </w:r>
      <w:r w:rsidR="005A568E" w:rsidRPr="005A568E">
        <w:rPr>
          <w:b/>
          <w:lang w:eastAsia="ar-SA"/>
        </w:rPr>
        <w:t>R</w:t>
      </w:r>
      <w:r w:rsidRPr="005A568E">
        <w:rPr>
          <w:b/>
          <w:lang w:eastAsia="ar-SA"/>
        </w:rPr>
        <w:t>ight</w:t>
      </w:r>
      <w:r>
        <w:rPr>
          <w:lang w:eastAsia="ar-SA"/>
        </w:rPr>
        <w:t xml:space="preserve"> </w:t>
      </w:r>
      <w:r w:rsidRPr="00072FB1">
        <w:rPr>
          <w:rFonts w:cstheme="minorHAnsi"/>
          <w:szCs w:val="22"/>
          <w:lang w:eastAsia="ar-SA"/>
        </w:rPr>
        <w:t xml:space="preserve">is </w:t>
      </w:r>
      <w:r w:rsidRPr="00072FB1">
        <w:rPr>
          <w:rFonts w:cstheme="minorHAnsi"/>
          <w:color w:val="000000"/>
          <w:szCs w:val="22"/>
          <w:shd w:val="clear" w:color="auto" w:fill="FFFFFF"/>
        </w:rPr>
        <w:t xml:space="preserve">the ability to permit or deny the use of </w:t>
      </w:r>
      <w:r>
        <w:rPr>
          <w:rFonts w:cstheme="minorHAnsi"/>
          <w:color w:val="000000"/>
          <w:szCs w:val="22"/>
          <w:shd w:val="clear" w:color="auto" w:fill="FFFFFF"/>
        </w:rPr>
        <w:t xml:space="preserve">a </w:t>
      </w:r>
      <w:r w:rsidR="008D2644">
        <w:t>PMN</w:t>
      </w:r>
      <w:r>
        <w:rPr>
          <w:rFonts w:cstheme="minorHAnsi"/>
          <w:color w:val="000000"/>
          <w:szCs w:val="22"/>
          <w:shd w:val="clear" w:color="auto" w:fill="FFFFFF"/>
        </w:rPr>
        <w:t xml:space="preserve"> feature or action by a user</w:t>
      </w:r>
      <w:r w:rsidR="00547AA9">
        <w:rPr>
          <w:rFonts w:cstheme="minorHAnsi"/>
          <w:color w:val="000000"/>
          <w:szCs w:val="22"/>
          <w:shd w:val="clear" w:color="auto" w:fill="FFFFFF"/>
        </w:rPr>
        <w:t xml:space="preserve"> against a</w:t>
      </w:r>
      <w:r w:rsidR="00C62CB3">
        <w:rPr>
          <w:rFonts w:cstheme="minorHAnsi"/>
          <w:color w:val="000000"/>
          <w:szCs w:val="22"/>
          <w:shd w:val="clear" w:color="auto" w:fill="FFFFFF"/>
        </w:rPr>
        <w:t>n</w:t>
      </w:r>
      <w:r w:rsidR="00547AA9">
        <w:rPr>
          <w:rFonts w:cstheme="minorHAnsi"/>
          <w:color w:val="000000"/>
          <w:szCs w:val="22"/>
          <w:shd w:val="clear" w:color="auto" w:fill="FFFFFF"/>
        </w:rPr>
        <w:t xml:space="preserve"> </w:t>
      </w:r>
      <w:r w:rsidR="00C62CB3">
        <w:rPr>
          <w:rFonts w:cstheme="minorHAnsi"/>
          <w:color w:val="000000"/>
          <w:szCs w:val="22"/>
          <w:shd w:val="clear" w:color="auto" w:fill="FFFFFF"/>
        </w:rPr>
        <w:t xml:space="preserve">object type, </w:t>
      </w:r>
      <w:r w:rsidR="00547AA9">
        <w:rPr>
          <w:rFonts w:cstheme="minorHAnsi"/>
          <w:color w:val="000000"/>
          <w:szCs w:val="22"/>
          <w:shd w:val="clear" w:color="auto" w:fill="FFFFFF"/>
        </w:rPr>
        <w:t>specific object</w:t>
      </w:r>
      <w:r w:rsidR="00C62CB3">
        <w:rPr>
          <w:rFonts w:cstheme="minorHAnsi"/>
          <w:color w:val="000000"/>
          <w:szCs w:val="22"/>
          <w:shd w:val="clear" w:color="auto" w:fill="FFFFFF"/>
        </w:rPr>
        <w:t xml:space="preserve">, or combination of </w:t>
      </w:r>
      <w:r w:rsidR="00547AA9">
        <w:rPr>
          <w:rFonts w:cstheme="minorHAnsi"/>
          <w:color w:val="000000"/>
          <w:szCs w:val="22"/>
          <w:shd w:val="clear" w:color="auto" w:fill="FFFFFF"/>
        </w:rPr>
        <w:t>objects</w:t>
      </w:r>
      <w:r>
        <w:rPr>
          <w:rFonts w:cstheme="minorHAnsi"/>
          <w:szCs w:val="22"/>
          <w:lang w:eastAsia="ar-SA"/>
        </w:rPr>
        <w:t xml:space="preserve">.  There are a large number of access rights defined within </w:t>
      </w:r>
      <w:r w:rsidR="005853DA">
        <w:t>PMN</w:t>
      </w:r>
      <w:r w:rsidR="00547AA9">
        <w:rPr>
          <w:rFonts w:cstheme="minorHAnsi"/>
          <w:szCs w:val="22"/>
          <w:lang w:eastAsia="ar-SA"/>
        </w:rPr>
        <w:t>.</w:t>
      </w:r>
      <w:r>
        <w:rPr>
          <w:rFonts w:cstheme="minorHAnsi"/>
          <w:szCs w:val="22"/>
          <w:lang w:eastAsia="ar-SA"/>
        </w:rPr>
        <w:t xml:space="preserve">  </w:t>
      </w:r>
      <w:r w:rsidR="00547AA9">
        <w:rPr>
          <w:rFonts w:cstheme="minorHAnsi"/>
          <w:szCs w:val="22"/>
          <w:lang w:eastAsia="ar-SA"/>
        </w:rPr>
        <w:t>R</w:t>
      </w:r>
      <w:r w:rsidR="00C31CBC">
        <w:rPr>
          <w:rFonts w:cstheme="minorHAnsi"/>
          <w:szCs w:val="22"/>
          <w:lang w:eastAsia="ar-SA"/>
        </w:rPr>
        <w:t xml:space="preserve">ights affect the use of </w:t>
      </w:r>
      <w:r>
        <w:rPr>
          <w:rFonts w:cstheme="minorHAnsi"/>
          <w:szCs w:val="22"/>
          <w:lang w:eastAsia="ar-SA"/>
        </w:rPr>
        <w:t xml:space="preserve">various </w:t>
      </w:r>
      <w:r w:rsidR="0008660C">
        <w:t>PMN</w:t>
      </w:r>
      <w:r>
        <w:rPr>
          <w:rFonts w:cstheme="minorHAnsi"/>
          <w:szCs w:val="22"/>
          <w:lang w:eastAsia="ar-SA"/>
        </w:rPr>
        <w:t xml:space="preserve"> entities, such as Users, Organizations, and DataMarts</w:t>
      </w:r>
      <w:r w:rsidR="00C31CBC">
        <w:rPr>
          <w:rFonts w:cstheme="minorHAnsi"/>
          <w:szCs w:val="22"/>
          <w:lang w:eastAsia="ar-SA"/>
        </w:rPr>
        <w:t>, or a combination of objects.</w:t>
      </w:r>
      <w:r w:rsidR="00580134">
        <w:rPr>
          <w:rFonts w:cstheme="minorHAnsi"/>
          <w:szCs w:val="22"/>
          <w:lang w:eastAsia="ar-SA"/>
        </w:rPr>
        <w:t xml:space="preserve">  For instance, the ability to submit a specific request type </w:t>
      </w:r>
      <w:r w:rsidR="00547AA9">
        <w:rPr>
          <w:rFonts w:cstheme="minorHAnsi"/>
          <w:szCs w:val="22"/>
          <w:lang w:eastAsia="ar-SA"/>
        </w:rPr>
        <w:t xml:space="preserve">to a given DataMart, or the </w:t>
      </w:r>
      <w:r w:rsidR="00580134">
        <w:rPr>
          <w:rFonts w:cstheme="minorHAnsi"/>
          <w:szCs w:val="22"/>
          <w:lang w:eastAsia="ar-SA"/>
        </w:rPr>
        <w:t xml:space="preserve">ability to perform administrative tasks, such as </w:t>
      </w:r>
      <w:r w:rsidR="00815835">
        <w:rPr>
          <w:rFonts w:cstheme="minorHAnsi"/>
          <w:szCs w:val="22"/>
          <w:lang w:eastAsia="ar-SA"/>
        </w:rPr>
        <w:t>creating</w:t>
      </w:r>
      <w:r w:rsidR="00580134">
        <w:rPr>
          <w:rFonts w:cstheme="minorHAnsi"/>
          <w:szCs w:val="22"/>
          <w:lang w:eastAsia="ar-SA"/>
        </w:rPr>
        <w:t xml:space="preserve"> organizations, users, and DataMarts.</w:t>
      </w:r>
    </w:p>
    <w:p w:rsidR="0067504C" w:rsidRDefault="0067504C" w:rsidP="00142C53">
      <w:pPr>
        <w:rPr>
          <w:rFonts w:cstheme="minorHAnsi"/>
          <w:szCs w:val="22"/>
          <w:lang w:eastAsia="ar-SA"/>
        </w:rPr>
      </w:pPr>
    </w:p>
    <w:p w:rsidR="0067504C" w:rsidRDefault="0067504C" w:rsidP="00142C53">
      <w:pPr>
        <w:rPr>
          <w:rFonts w:cstheme="minorHAnsi"/>
          <w:szCs w:val="22"/>
          <w:lang w:eastAsia="ar-SA"/>
        </w:rPr>
      </w:pPr>
      <w:r>
        <w:rPr>
          <w:rFonts w:cstheme="minorHAnsi"/>
          <w:szCs w:val="22"/>
          <w:lang w:eastAsia="ar-SA"/>
        </w:rPr>
        <w:t>The fo</w:t>
      </w:r>
      <w:r w:rsidR="0064016E">
        <w:rPr>
          <w:rFonts w:cstheme="minorHAnsi"/>
          <w:szCs w:val="22"/>
          <w:lang w:eastAsia="ar-SA"/>
        </w:rPr>
        <w:t xml:space="preserve">llowing image shows an Access Right in the Network/Access/Global </w:t>
      </w:r>
      <w:r w:rsidR="0008660C">
        <w:rPr>
          <w:rFonts w:cstheme="minorHAnsi"/>
          <w:szCs w:val="22"/>
          <w:lang w:eastAsia="ar-SA"/>
        </w:rPr>
        <w:t>p</w:t>
      </w:r>
      <w:r w:rsidR="0064016E">
        <w:rPr>
          <w:rFonts w:cstheme="minorHAnsi"/>
          <w:szCs w:val="22"/>
          <w:lang w:eastAsia="ar-SA"/>
        </w:rPr>
        <w:t>ermissions panel of the Portal</w:t>
      </w:r>
      <w:r w:rsidR="002639A5">
        <w:rPr>
          <w:rFonts w:cstheme="minorHAnsi"/>
          <w:szCs w:val="22"/>
          <w:lang w:eastAsia="ar-SA"/>
        </w:rPr>
        <w:t xml:space="preserve"> that determines the right to manage global access rights within the network</w:t>
      </w:r>
      <w:r w:rsidR="00E02E14">
        <w:rPr>
          <w:rFonts w:cstheme="minorHAnsi"/>
          <w:szCs w:val="22"/>
          <w:lang w:eastAsia="ar-SA"/>
        </w:rPr>
        <w:t>, and create organizations and DataMarts</w:t>
      </w:r>
      <w:r w:rsidR="0064016E">
        <w:rPr>
          <w:rFonts w:cstheme="minorHAnsi"/>
          <w:szCs w:val="22"/>
          <w:lang w:eastAsia="ar-SA"/>
        </w:rPr>
        <w:t>:</w:t>
      </w:r>
    </w:p>
    <w:p w:rsidR="0064016E" w:rsidRDefault="0064016E" w:rsidP="00142C53">
      <w:pPr>
        <w:rPr>
          <w:rFonts w:cstheme="minorHAnsi"/>
          <w:szCs w:val="22"/>
          <w:lang w:eastAsia="ar-SA"/>
        </w:rPr>
      </w:pPr>
    </w:p>
    <w:p w:rsidR="007F1DDB" w:rsidRDefault="0064016E" w:rsidP="007F1DDB">
      <w:pPr>
        <w:keepNext/>
      </w:pPr>
      <w:r>
        <w:rPr>
          <w:noProof/>
        </w:rPr>
        <w:drawing>
          <wp:inline distT="0" distB="0" distL="0" distR="0">
            <wp:extent cx="5486400" cy="3764866"/>
            <wp:effectExtent l="19050" t="0" r="0" b="0"/>
            <wp:docPr id="11" name="Picture 11" descr="Screenshot of the network access page on the portal, with the manage global access righ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486400" cy="3764866"/>
                    </a:xfrm>
                    <a:prstGeom prst="rect">
                      <a:avLst/>
                    </a:prstGeom>
                  </pic:spPr>
                </pic:pic>
              </a:graphicData>
            </a:graphic>
          </wp:inline>
        </w:drawing>
      </w:r>
    </w:p>
    <w:p w:rsidR="0064016E" w:rsidRDefault="007F1DDB" w:rsidP="007F1DDB">
      <w:pPr>
        <w:pStyle w:val="Caption"/>
        <w:jc w:val="center"/>
      </w:pPr>
      <w:r>
        <w:t xml:space="preserve">Figure </w:t>
      </w:r>
      <w:fldSimple w:instr=" SEQ Figure \* ARABIC ">
        <w:r w:rsidR="00171C7B">
          <w:rPr>
            <w:noProof/>
          </w:rPr>
          <w:t>17</w:t>
        </w:r>
      </w:fldSimple>
      <w:r>
        <w:t>: Network Access Page</w:t>
      </w:r>
      <w:r w:rsidR="00665B25">
        <w:t xml:space="preserve"> – Global Access Rights</w:t>
      </w:r>
    </w:p>
    <w:p w:rsidR="00820565" w:rsidRDefault="00820565" w:rsidP="00820565">
      <w:pPr>
        <w:jc w:val="center"/>
        <w:rPr>
          <w:lang w:eastAsia="ar-SA"/>
        </w:rPr>
      </w:pPr>
    </w:p>
    <w:p w:rsidR="0064016E" w:rsidRPr="00142C53" w:rsidRDefault="0064016E" w:rsidP="00142C53">
      <w:pPr>
        <w:rPr>
          <w:lang w:eastAsia="ar-SA"/>
        </w:rPr>
      </w:pPr>
      <w:r>
        <w:rPr>
          <w:lang w:eastAsia="ar-SA"/>
        </w:rPr>
        <w:t xml:space="preserve">Each right can be Allowed, Denied, or left unchecked.  Clicking </w:t>
      </w:r>
      <w:r w:rsidR="00547AA9">
        <w:rPr>
          <w:lang w:eastAsia="ar-SA"/>
        </w:rPr>
        <w:t xml:space="preserve">the </w:t>
      </w:r>
      <w:r>
        <w:rPr>
          <w:lang w:eastAsia="ar-SA"/>
        </w:rPr>
        <w:t xml:space="preserve">“Allow” </w:t>
      </w:r>
      <w:r w:rsidR="00547AA9">
        <w:rPr>
          <w:lang w:eastAsia="ar-SA"/>
        </w:rPr>
        <w:t xml:space="preserve">checkbox </w:t>
      </w:r>
      <w:r>
        <w:rPr>
          <w:lang w:eastAsia="ar-SA"/>
        </w:rPr>
        <w:t xml:space="preserve">grants the user the right.  Clicking </w:t>
      </w:r>
      <w:r w:rsidR="00547AA9">
        <w:rPr>
          <w:lang w:eastAsia="ar-SA"/>
        </w:rPr>
        <w:t xml:space="preserve">the </w:t>
      </w:r>
      <w:r>
        <w:rPr>
          <w:lang w:eastAsia="ar-SA"/>
        </w:rPr>
        <w:t xml:space="preserve">“Deny” </w:t>
      </w:r>
      <w:r w:rsidR="00547AA9">
        <w:rPr>
          <w:lang w:eastAsia="ar-SA"/>
        </w:rPr>
        <w:t xml:space="preserve">checkbox </w:t>
      </w:r>
      <w:r>
        <w:rPr>
          <w:lang w:eastAsia="ar-SA"/>
        </w:rPr>
        <w:t xml:space="preserve">explicitly denies the user the right even if the user had been granted the right through </w:t>
      </w:r>
      <w:r w:rsidR="00547AA9">
        <w:rPr>
          <w:b/>
          <w:lang w:eastAsia="ar-SA"/>
        </w:rPr>
        <w:t>inheritance</w:t>
      </w:r>
      <w:r w:rsidR="00547AA9">
        <w:rPr>
          <w:lang w:eastAsia="ar-SA"/>
        </w:rPr>
        <w:t>, a topic discuss</w:t>
      </w:r>
      <w:r w:rsidR="0008660C">
        <w:rPr>
          <w:lang w:eastAsia="ar-SA"/>
        </w:rPr>
        <w:t>ed</w:t>
      </w:r>
      <w:r w:rsidR="00547AA9">
        <w:rPr>
          <w:lang w:eastAsia="ar-SA"/>
        </w:rPr>
        <w:t xml:space="preserve"> later in this section</w:t>
      </w:r>
      <w:r>
        <w:rPr>
          <w:lang w:eastAsia="ar-SA"/>
        </w:rPr>
        <w:t>.  Leaving the right unchecked simply doesn’t grant or deny the user the right to perform the related action</w:t>
      </w:r>
      <w:r w:rsidR="007E3A74">
        <w:rPr>
          <w:lang w:eastAsia="ar-SA"/>
        </w:rPr>
        <w:t>, so users inherited right applies if once has been specified</w:t>
      </w:r>
      <w:r>
        <w:rPr>
          <w:lang w:eastAsia="ar-SA"/>
        </w:rPr>
        <w:t>.</w:t>
      </w:r>
    </w:p>
    <w:p w:rsidR="00A35C24" w:rsidRDefault="00A35C24" w:rsidP="002F1F55">
      <w:pPr>
        <w:pStyle w:val="Heading2"/>
      </w:pPr>
      <w:bookmarkStart w:id="91" w:name="_Toc360201460"/>
      <w:r>
        <w:t>Security Objects</w:t>
      </w:r>
      <w:bookmarkEnd w:id="91"/>
    </w:p>
    <w:p w:rsidR="0064016E" w:rsidRDefault="003A0D26" w:rsidP="003A0D26">
      <w:pPr>
        <w:rPr>
          <w:lang w:eastAsia="ar-SA"/>
        </w:rPr>
      </w:pPr>
      <w:r w:rsidRPr="00C62CB3">
        <w:rPr>
          <w:b/>
          <w:lang w:eastAsia="ar-SA"/>
        </w:rPr>
        <w:t>Security Objects</w:t>
      </w:r>
      <w:r>
        <w:rPr>
          <w:lang w:eastAsia="ar-SA"/>
        </w:rPr>
        <w:t xml:space="preserve"> are </w:t>
      </w:r>
      <w:r w:rsidR="007E3A74">
        <w:t>PMN</w:t>
      </w:r>
      <w:r>
        <w:rPr>
          <w:lang w:eastAsia="ar-SA"/>
        </w:rPr>
        <w:t xml:space="preserve"> entities such as Organizations, Users, and DataMarts that </w:t>
      </w:r>
      <w:r w:rsidR="00645CEB">
        <w:rPr>
          <w:lang w:eastAsia="ar-SA"/>
        </w:rPr>
        <w:t xml:space="preserve">expose </w:t>
      </w:r>
      <w:r>
        <w:rPr>
          <w:lang w:eastAsia="ar-SA"/>
        </w:rPr>
        <w:t>access rights</w:t>
      </w:r>
      <w:r w:rsidR="00645CEB">
        <w:rPr>
          <w:lang w:eastAsia="ar-SA"/>
        </w:rPr>
        <w:t xml:space="preserve"> to perform actions against them.  In </w:t>
      </w:r>
      <w:r>
        <w:rPr>
          <w:lang w:eastAsia="ar-SA"/>
        </w:rPr>
        <w:t>some instances,</w:t>
      </w:r>
      <w:r w:rsidR="00645CEB">
        <w:rPr>
          <w:lang w:eastAsia="ar-SA"/>
        </w:rPr>
        <w:t xml:space="preserve"> the rights apply to a single kind of object; say the right to create Organizations.  </w:t>
      </w:r>
      <w:r w:rsidR="00321B9D">
        <w:rPr>
          <w:lang w:eastAsia="ar-SA"/>
        </w:rPr>
        <w:t xml:space="preserve">In other cases, the rights apply a given object in the context of another object(s), in which case we associate the right to a </w:t>
      </w:r>
      <w:r w:rsidR="00321B9D">
        <w:rPr>
          <w:b/>
          <w:lang w:eastAsia="ar-SA"/>
        </w:rPr>
        <w:t xml:space="preserve">set </w:t>
      </w:r>
      <w:r w:rsidR="00321B9D">
        <w:rPr>
          <w:lang w:eastAsia="ar-SA"/>
        </w:rPr>
        <w:t xml:space="preserve">of security objects.  </w:t>
      </w:r>
      <w:r w:rsidR="00C62CB3">
        <w:rPr>
          <w:lang w:eastAsia="ar-SA"/>
        </w:rPr>
        <w:t>For instance</w:t>
      </w:r>
      <w:r w:rsidR="007E3A74">
        <w:rPr>
          <w:lang w:eastAsia="ar-SA"/>
        </w:rPr>
        <w:t>,</w:t>
      </w:r>
      <w:r w:rsidR="00C62CB3">
        <w:rPr>
          <w:lang w:eastAsia="ar-SA"/>
        </w:rPr>
        <w:t xml:space="preserve"> </w:t>
      </w:r>
      <w:r w:rsidR="00645CEB">
        <w:rPr>
          <w:lang w:eastAsia="ar-SA"/>
        </w:rPr>
        <w:t xml:space="preserve">the right to submit a request </w:t>
      </w:r>
      <w:r w:rsidR="007E3A74">
        <w:rPr>
          <w:lang w:eastAsia="ar-SA"/>
        </w:rPr>
        <w:t>type,</w:t>
      </w:r>
      <w:r w:rsidR="00645CEB">
        <w:rPr>
          <w:lang w:eastAsia="ar-SA"/>
        </w:rPr>
        <w:t xml:space="preserve"> </w:t>
      </w:r>
      <w:r w:rsidR="00321B9D">
        <w:rPr>
          <w:lang w:eastAsia="ar-SA"/>
        </w:rPr>
        <w:t xml:space="preserve">i.e.  </w:t>
      </w:r>
      <w:proofErr w:type="gramStart"/>
      <w:r w:rsidR="00645CEB">
        <w:rPr>
          <w:lang w:eastAsia="ar-SA"/>
        </w:rPr>
        <w:t>an</w:t>
      </w:r>
      <w:proofErr w:type="gramEnd"/>
      <w:r w:rsidR="00645CEB">
        <w:rPr>
          <w:lang w:eastAsia="ar-SA"/>
        </w:rPr>
        <w:t xml:space="preserve"> ICD-9 Diagnosis query, to a </w:t>
      </w:r>
      <w:r>
        <w:rPr>
          <w:lang w:eastAsia="ar-SA"/>
        </w:rPr>
        <w:t>specific DataMart</w:t>
      </w:r>
      <w:r w:rsidR="00645CEB">
        <w:rPr>
          <w:lang w:eastAsia="ar-SA"/>
        </w:rPr>
        <w:t>; call it “</w:t>
      </w:r>
      <w:r w:rsidR="003C2225">
        <w:rPr>
          <w:lang w:eastAsia="ar-SA"/>
        </w:rPr>
        <w:t>LPP – Atlanta Manual</w:t>
      </w:r>
      <w:r w:rsidR="00645CEB">
        <w:rPr>
          <w:lang w:eastAsia="ar-SA"/>
        </w:rPr>
        <w:t xml:space="preserve"> DM”</w:t>
      </w:r>
      <w:r>
        <w:rPr>
          <w:lang w:eastAsia="ar-SA"/>
        </w:rPr>
        <w:t>.</w:t>
      </w:r>
      <w:r w:rsidR="000C01FF">
        <w:rPr>
          <w:lang w:eastAsia="ar-SA"/>
        </w:rPr>
        <w:t xml:space="preserve">  </w:t>
      </w:r>
      <w:r w:rsidR="00645CEB">
        <w:rPr>
          <w:lang w:eastAsia="ar-SA"/>
        </w:rPr>
        <w:t xml:space="preserve">In this case, the “submit” right would be applied to the </w:t>
      </w:r>
      <w:r w:rsidR="00321B9D">
        <w:rPr>
          <w:lang w:eastAsia="ar-SA"/>
        </w:rPr>
        <w:t>set</w:t>
      </w:r>
      <w:r w:rsidR="00645CEB">
        <w:rPr>
          <w:lang w:eastAsia="ar-SA"/>
        </w:rPr>
        <w:t xml:space="preserve"> </w:t>
      </w:r>
      <w:r w:rsidR="00645CEB" w:rsidRPr="007E3A74">
        <w:rPr>
          <w:b/>
          <w:lang w:eastAsia="ar-SA"/>
        </w:rPr>
        <w:t xml:space="preserve">{ICD-9 Diagnosis, </w:t>
      </w:r>
      <w:r w:rsidR="003C2225" w:rsidRPr="007E3A74">
        <w:rPr>
          <w:b/>
          <w:lang w:eastAsia="ar-SA"/>
        </w:rPr>
        <w:t>LPP – Atlanta Manual DM</w:t>
      </w:r>
      <w:r w:rsidR="00645CEB" w:rsidRPr="007E3A74">
        <w:rPr>
          <w:b/>
          <w:lang w:eastAsia="ar-SA"/>
        </w:rPr>
        <w:t>}</w:t>
      </w:r>
      <w:r w:rsidR="00645CEB">
        <w:rPr>
          <w:lang w:eastAsia="ar-SA"/>
        </w:rPr>
        <w:t xml:space="preserve">.  </w:t>
      </w:r>
    </w:p>
    <w:p w:rsidR="00B12E43" w:rsidRDefault="00B12E43" w:rsidP="003A0D26">
      <w:pPr>
        <w:rPr>
          <w:lang w:eastAsia="ar-SA"/>
        </w:rPr>
      </w:pPr>
    </w:p>
    <w:p w:rsidR="00B12E43" w:rsidRDefault="00B12E43" w:rsidP="003A0D26">
      <w:pPr>
        <w:rPr>
          <w:lang w:eastAsia="ar-SA"/>
        </w:rPr>
      </w:pPr>
      <w:r>
        <w:rPr>
          <w:lang w:eastAsia="ar-SA"/>
        </w:rPr>
        <w:t xml:space="preserve">The following image shows the </w:t>
      </w:r>
      <w:r w:rsidR="007E3A74">
        <w:rPr>
          <w:lang w:eastAsia="ar-SA"/>
        </w:rPr>
        <w:t xml:space="preserve">granting the </w:t>
      </w:r>
      <w:r>
        <w:rPr>
          <w:lang w:eastAsia="ar-SA"/>
        </w:rPr>
        <w:t>rights</w:t>
      </w:r>
      <w:r w:rsidR="007E3A74">
        <w:rPr>
          <w:lang w:eastAsia="ar-SA"/>
        </w:rPr>
        <w:t xml:space="preserve"> to submit a set of request types to the</w:t>
      </w:r>
      <w:r>
        <w:rPr>
          <w:lang w:eastAsia="ar-SA"/>
        </w:rPr>
        <w:t xml:space="preserve"> </w:t>
      </w:r>
      <w:r w:rsidR="003C2225">
        <w:rPr>
          <w:lang w:eastAsia="ar-SA"/>
        </w:rPr>
        <w:t>LPP – Atlanta Manual DM</w:t>
      </w:r>
      <w:r w:rsidR="007E3A74">
        <w:rPr>
          <w:lang w:eastAsia="ar-SA"/>
        </w:rPr>
        <w:t xml:space="preserve"> to the Lincoln Peak Investigators security group</w:t>
      </w:r>
      <w:r>
        <w:rPr>
          <w:lang w:eastAsia="ar-SA"/>
        </w:rPr>
        <w:t>:</w:t>
      </w:r>
    </w:p>
    <w:p w:rsidR="00B12E43" w:rsidRDefault="00B12E43" w:rsidP="003A0D26">
      <w:pPr>
        <w:rPr>
          <w:lang w:eastAsia="ar-SA"/>
        </w:rPr>
      </w:pPr>
    </w:p>
    <w:p w:rsidR="007F1DDB" w:rsidRDefault="00FC6739" w:rsidP="007F1DDB">
      <w:pPr>
        <w:keepNext/>
      </w:pPr>
      <w:r>
        <w:rPr>
          <w:noProof/>
        </w:rPr>
        <w:drawing>
          <wp:inline distT="0" distB="0" distL="0" distR="0">
            <wp:extent cx="5474970" cy="6604635"/>
            <wp:effectExtent l="19050" t="0" r="0" b="0"/>
            <wp:docPr id="27" name="Picture 27" descr="Screenshot of a DataMart profile page on the portal, with DataMart request access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4970" cy="6604635"/>
                    </a:xfrm>
                    <a:prstGeom prst="rect">
                      <a:avLst/>
                    </a:prstGeom>
                    <a:noFill/>
                    <a:ln>
                      <a:noFill/>
                    </a:ln>
                  </pic:spPr>
                </pic:pic>
              </a:graphicData>
            </a:graphic>
          </wp:inline>
        </w:drawing>
      </w:r>
    </w:p>
    <w:p w:rsidR="00B12E43" w:rsidRDefault="007F1DDB" w:rsidP="007F1DDB">
      <w:pPr>
        <w:pStyle w:val="Caption"/>
        <w:jc w:val="center"/>
        <w:rPr>
          <w:noProof/>
        </w:rPr>
      </w:pPr>
      <w:r>
        <w:t xml:space="preserve">Figure </w:t>
      </w:r>
      <w:fldSimple w:instr=" SEQ Figure \* ARABIC ">
        <w:r w:rsidR="00171C7B">
          <w:rPr>
            <w:noProof/>
          </w:rPr>
          <w:t>18</w:t>
        </w:r>
      </w:fldSimple>
      <w:r>
        <w:t>: DataMart Profile Page – DataMart Request Access Rights</w:t>
      </w:r>
    </w:p>
    <w:p w:rsidR="003C2225" w:rsidRDefault="003C2225" w:rsidP="003A0D26">
      <w:pPr>
        <w:rPr>
          <w:lang w:eastAsia="ar-SA"/>
        </w:rPr>
      </w:pPr>
    </w:p>
    <w:p w:rsidR="003C2225" w:rsidRPr="003A0D26" w:rsidRDefault="003C2225" w:rsidP="003A0D26">
      <w:pPr>
        <w:rPr>
          <w:lang w:eastAsia="ar-SA"/>
        </w:rPr>
      </w:pPr>
      <w:r>
        <w:rPr>
          <w:lang w:eastAsia="ar-SA"/>
        </w:rPr>
        <w:t>In the image above, note that DataMart objects have many rights, some of which are reference</w:t>
      </w:r>
      <w:r w:rsidR="007E3A74">
        <w:rPr>
          <w:lang w:eastAsia="ar-SA"/>
        </w:rPr>
        <w:t>s to</w:t>
      </w:r>
      <w:r>
        <w:rPr>
          <w:lang w:eastAsia="ar-SA"/>
        </w:rPr>
        <w:t xml:space="preserve"> specific request types</w:t>
      </w:r>
      <w:r w:rsidR="007E3A74">
        <w:rPr>
          <w:lang w:eastAsia="ar-SA"/>
        </w:rPr>
        <w:t>, others rights control how can administer the DataMart.</w:t>
      </w:r>
    </w:p>
    <w:p w:rsidR="00226FE8" w:rsidRDefault="00226FE8" w:rsidP="002F1F55">
      <w:pPr>
        <w:pStyle w:val="Heading2"/>
      </w:pPr>
      <w:bookmarkStart w:id="92" w:name="_Toc360201461"/>
      <w:r>
        <w:t>Access Control Lists</w:t>
      </w:r>
      <w:bookmarkEnd w:id="92"/>
    </w:p>
    <w:p w:rsidR="00C31CBC" w:rsidRPr="00C31CBC" w:rsidRDefault="00C31CBC" w:rsidP="00C31CBC">
      <w:pPr>
        <w:pStyle w:val="BodyText"/>
        <w:rPr>
          <w:lang w:eastAsia="ar-SA"/>
        </w:rPr>
      </w:pPr>
      <w:r w:rsidRPr="00C31CBC">
        <w:rPr>
          <w:shd w:val="clear" w:color="auto" w:fill="FFFFFF"/>
        </w:rPr>
        <w:t>An</w:t>
      </w:r>
      <w:r w:rsidRPr="00C31CBC">
        <w:rPr>
          <w:rStyle w:val="apple-converted-space"/>
          <w:rFonts w:cstheme="minorHAnsi"/>
          <w:color w:val="000000"/>
          <w:szCs w:val="22"/>
          <w:shd w:val="clear" w:color="auto" w:fill="FFFFFF"/>
        </w:rPr>
        <w:t> </w:t>
      </w:r>
      <w:r w:rsidR="00B058AB">
        <w:rPr>
          <w:b/>
          <w:bCs/>
          <w:shd w:val="clear" w:color="auto" w:fill="FFFFFF"/>
        </w:rPr>
        <w:t>A</w:t>
      </w:r>
      <w:r w:rsidRPr="00C31CBC">
        <w:rPr>
          <w:b/>
          <w:bCs/>
          <w:shd w:val="clear" w:color="auto" w:fill="FFFFFF"/>
        </w:rPr>
        <w:t xml:space="preserve">ccess </w:t>
      </w:r>
      <w:r w:rsidR="00B058AB">
        <w:rPr>
          <w:b/>
          <w:bCs/>
          <w:shd w:val="clear" w:color="auto" w:fill="FFFFFF"/>
        </w:rPr>
        <w:t>C</w:t>
      </w:r>
      <w:r w:rsidRPr="00C31CBC">
        <w:rPr>
          <w:b/>
          <w:bCs/>
          <w:shd w:val="clear" w:color="auto" w:fill="FFFFFF"/>
        </w:rPr>
        <w:t xml:space="preserve">ontrol </w:t>
      </w:r>
      <w:r w:rsidR="00B058AB">
        <w:rPr>
          <w:b/>
          <w:bCs/>
          <w:shd w:val="clear" w:color="auto" w:fill="FFFFFF"/>
        </w:rPr>
        <w:t>L</w:t>
      </w:r>
      <w:r w:rsidRPr="00C31CBC">
        <w:rPr>
          <w:b/>
          <w:bCs/>
          <w:shd w:val="clear" w:color="auto" w:fill="FFFFFF"/>
        </w:rPr>
        <w:t>ist</w:t>
      </w:r>
      <w:r w:rsidRPr="00C31CBC">
        <w:rPr>
          <w:rStyle w:val="apple-converted-space"/>
          <w:rFonts w:cstheme="minorHAnsi"/>
          <w:color w:val="000000"/>
          <w:szCs w:val="22"/>
          <w:shd w:val="clear" w:color="auto" w:fill="FFFFFF"/>
        </w:rPr>
        <w:t> </w:t>
      </w:r>
      <w:r w:rsidRPr="00E132CA">
        <w:rPr>
          <w:b/>
          <w:shd w:val="clear" w:color="auto" w:fill="FFFFFF"/>
        </w:rPr>
        <w:t>(</w:t>
      </w:r>
      <w:r w:rsidRPr="00E132CA">
        <w:rPr>
          <w:b/>
          <w:bCs/>
          <w:shd w:val="clear" w:color="auto" w:fill="FFFFFF"/>
        </w:rPr>
        <w:t>ACL</w:t>
      </w:r>
      <w:r w:rsidRPr="00E132CA">
        <w:rPr>
          <w:b/>
          <w:shd w:val="clear" w:color="auto" w:fill="FFFFFF"/>
        </w:rPr>
        <w:t>)</w:t>
      </w:r>
      <w:r w:rsidRPr="00C31CBC">
        <w:rPr>
          <w:shd w:val="clear" w:color="auto" w:fill="FFFFFF"/>
        </w:rPr>
        <w:t xml:space="preserve"> is a collection of</w:t>
      </w:r>
      <w:r w:rsidRPr="00C31CBC">
        <w:rPr>
          <w:rStyle w:val="apple-converted-space"/>
          <w:rFonts w:cstheme="minorHAnsi"/>
          <w:color w:val="000000"/>
          <w:szCs w:val="22"/>
          <w:shd w:val="clear" w:color="auto" w:fill="FFFFFF"/>
        </w:rPr>
        <w:t xml:space="preserve"> access rights </w:t>
      </w:r>
      <w:r w:rsidRPr="00C31CBC">
        <w:rPr>
          <w:shd w:val="clear" w:color="auto" w:fill="FFFFFF"/>
        </w:rPr>
        <w:t xml:space="preserve">attached to a security object or </w:t>
      </w:r>
      <w:r w:rsidR="00321B9D">
        <w:rPr>
          <w:shd w:val="clear" w:color="auto" w:fill="FFFFFF"/>
        </w:rPr>
        <w:t>set</w:t>
      </w:r>
      <w:r w:rsidR="00A854D0">
        <w:rPr>
          <w:shd w:val="clear" w:color="auto" w:fill="FFFFFF"/>
        </w:rPr>
        <w:t xml:space="preserve"> </w:t>
      </w:r>
      <w:r w:rsidRPr="00C31CBC">
        <w:rPr>
          <w:shd w:val="clear" w:color="auto" w:fill="FFFFFF"/>
        </w:rPr>
        <w:t xml:space="preserve">of objects. </w:t>
      </w:r>
      <w:r w:rsidR="00A854D0">
        <w:rPr>
          <w:shd w:val="clear" w:color="auto" w:fill="FFFFFF"/>
        </w:rPr>
        <w:t xml:space="preserve"> </w:t>
      </w:r>
      <w:r w:rsidRPr="00C31CBC">
        <w:rPr>
          <w:shd w:val="clear" w:color="auto" w:fill="FFFFFF"/>
        </w:rPr>
        <w:t xml:space="preserve">An ACL </w:t>
      </w:r>
      <w:r w:rsidR="00C62CB3">
        <w:rPr>
          <w:shd w:val="clear" w:color="auto" w:fill="FFFFFF"/>
        </w:rPr>
        <w:t xml:space="preserve">contains a reference to the object or </w:t>
      </w:r>
      <w:r w:rsidR="00321B9D">
        <w:rPr>
          <w:shd w:val="clear" w:color="auto" w:fill="FFFFFF"/>
        </w:rPr>
        <w:t>set</w:t>
      </w:r>
      <w:r w:rsidR="00C62CB3">
        <w:rPr>
          <w:shd w:val="clear" w:color="auto" w:fill="FFFFFF"/>
        </w:rPr>
        <w:t xml:space="preserve"> of objects it applies to, and specifies which users that </w:t>
      </w:r>
      <w:r w:rsidRPr="00C31CBC">
        <w:rPr>
          <w:shd w:val="clear" w:color="auto" w:fill="FFFFFF"/>
        </w:rPr>
        <w:t xml:space="preserve">are granted </w:t>
      </w:r>
      <w:r w:rsidR="00C62CB3">
        <w:rPr>
          <w:shd w:val="clear" w:color="auto" w:fill="FFFFFF"/>
        </w:rPr>
        <w:t xml:space="preserve">or denied </w:t>
      </w:r>
      <w:r w:rsidRPr="00C31CBC">
        <w:rPr>
          <w:shd w:val="clear" w:color="auto" w:fill="FFFFFF"/>
        </w:rPr>
        <w:t xml:space="preserve">access to objects. </w:t>
      </w:r>
    </w:p>
    <w:p w:rsidR="00CF71CD" w:rsidRDefault="00CF71CD" w:rsidP="002F1F55">
      <w:pPr>
        <w:pStyle w:val="Heading2"/>
      </w:pPr>
      <w:bookmarkStart w:id="93" w:name="_Toc360201462"/>
      <w:r>
        <w:t>Security Groups</w:t>
      </w:r>
      <w:bookmarkEnd w:id="93"/>
    </w:p>
    <w:p w:rsidR="00B12E43" w:rsidRDefault="005A568E" w:rsidP="00580134">
      <w:pPr>
        <w:pStyle w:val="BodyText"/>
      </w:pPr>
      <w:r>
        <w:t xml:space="preserve">A </w:t>
      </w:r>
      <w:r w:rsidR="00CF71CD" w:rsidRPr="005A568E">
        <w:rPr>
          <w:b/>
        </w:rPr>
        <w:t xml:space="preserve">Security </w:t>
      </w:r>
      <w:r w:rsidRPr="005A568E">
        <w:rPr>
          <w:b/>
        </w:rPr>
        <w:t>G</w:t>
      </w:r>
      <w:r w:rsidR="00CF71CD" w:rsidRPr="005A568E">
        <w:rPr>
          <w:b/>
        </w:rPr>
        <w:t>roup</w:t>
      </w:r>
      <w:r>
        <w:t xml:space="preserve"> is</w:t>
      </w:r>
      <w:r w:rsidR="00CF71CD">
        <w:t xml:space="preserve"> </w:t>
      </w:r>
      <w:r>
        <w:t xml:space="preserve">a </w:t>
      </w:r>
      <w:r w:rsidR="003C2225">
        <w:t>collection</w:t>
      </w:r>
      <w:r w:rsidR="00CF71CD">
        <w:t xml:space="preserve"> of users and other security groups that are assigned rights relative to a </w:t>
      </w:r>
      <w:r w:rsidR="007253D3">
        <w:t xml:space="preserve">security </w:t>
      </w:r>
      <w:r w:rsidR="00CF71CD">
        <w:t>object or</w:t>
      </w:r>
      <w:r w:rsidR="007253D3">
        <w:t xml:space="preserve"> </w:t>
      </w:r>
      <w:r w:rsidR="00321B9D">
        <w:t>set</w:t>
      </w:r>
      <w:r w:rsidR="007253D3">
        <w:t xml:space="preserve"> of security objects.</w:t>
      </w:r>
      <w:r w:rsidR="00F84633">
        <w:t xml:space="preserve"> </w:t>
      </w:r>
      <w:r w:rsidR="00B12E43">
        <w:t xml:space="preserve"> While ACL’s can be assigned to a</w:t>
      </w:r>
      <w:r w:rsidR="00BE21BF">
        <w:t xml:space="preserve"> individual</w:t>
      </w:r>
      <w:r w:rsidR="00B12E43">
        <w:t xml:space="preserve"> user, security Groups are a convenient way to manage rights within the network by defining the rights applied to a given group and then adding multiple users as members of that group.  Users who are members of a security group take on the rights of that group.  Users may be members of one or more security groups</w:t>
      </w:r>
      <w:r w:rsidR="00BE21BF">
        <w:t xml:space="preserve"> allowing them to </w:t>
      </w:r>
      <w:r w:rsidR="00B12E43">
        <w:t xml:space="preserve">take on multiple roles within the network.  </w:t>
      </w:r>
    </w:p>
    <w:p w:rsidR="00226FE8" w:rsidRDefault="00B12E43" w:rsidP="00580134">
      <w:pPr>
        <w:pStyle w:val="BodyText"/>
      </w:pPr>
      <w:r>
        <w:t xml:space="preserve">Security groups are defined at the organizational level.  </w:t>
      </w:r>
      <w:r w:rsidR="00F84633">
        <w:t>Each Organization</w:t>
      </w:r>
      <w:r w:rsidR="003C2225">
        <w:t xml:space="preserve"> has</w:t>
      </w:r>
      <w:r w:rsidR="00F84633">
        <w:t xml:space="preserve"> </w:t>
      </w:r>
      <w:r>
        <w:t xml:space="preserve">a set of security groups by default that models the typical roles with </w:t>
      </w:r>
      <w:r w:rsidR="00BE21BF">
        <w:rPr>
          <w:rFonts w:cstheme="minorHAnsi"/>
          <w:color w:val="000000"/>
          <w:szCs w:val="22"/>
          <w:shd w:val="clear" w:color="auto" w:fill="FFFFFF"/>
        </w:rPr>
        <w:t>PMN</w:t>
      </w:r>
      <w:r>
        <w:t xml:space="preserve">.  </w:t>
      </w:r>
      <w:r w:rsidR="003C2225">
        <w:t>The following image displays the security groups for the Lincoln Peak organization:</w:t>
      </w:r>
    </w:p>
    <w:p w:rsidR="003C2225" w:rsidRDefault="003C2225" w:rsidP="00580134">
      <w:pPr>
        <w:pStyle w:val="BodyText"/>
      </w:pPr>
    </w:p>
    <w:p w:rsidR="007F1DDB" w:rsidRDefault="003C2225" w:rsidP="007F1DDB">
      <w:pPr>
        <w:pStyle w:val="BodyText"/>
        <w:keepNext/>
      </w:pPr>
      <w:r>
        <w:rPr>
          <w:noProof/>
        </w:rPr>
        <w:drawing>
          <wp:inline distT="0" distB="0" distL="0" distR="0">
            <wp:extent cx="5486400" cy="4810565"/>
            <wp:effectExtent l="19050" t="0" r="0" b="0"/>
            <wp:docPr id="21" name="Picture 21" descr="Screenshot of an organization profile on the portal, with security group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486400" cy="4810565"/>
                    </a:xfrm>
                    <a:prstGeom prst="rect">
                      <a:avLst/>
                    </a:prstGeom>
                  </pic:spPr>
                </pic:pic>
              </a:graphicData>
            </a:graphic>
          </wp:inline>
        </w:drawing>
      </w:r>
    </w:p>
    <w:p w:rsidR="003C2225" w:rsidRDefault="007F1DDB" w:rsidP="007F1DDB">
      <w:pPr>
        <w:pStyle w:val="Caption"/>
        <w:jc w:val="center"/>
      </w:pPr>
      <w:r>
        <w:t xml:space="preserve">Figure </w:t>
      </w:r>
      <w:fldSimple w:instr=" SEQ Figure \* ARABIC ">
        <w:r w:rsidR="00171C7B">
          <w:rPr>
            <w:noProof/>
          </w:rPr>
          <w:t>19</w:t>
        </w:r>
      </w:fldSimple>
      <w:r>
        <w:t>: Organization Profile Page - Security Groups</w:t>
      </w:r>
    </w:p>
    <w:p w:rsidR="007F1DDB" w:rsidRDefault="007F1DDB" w:rsidP="00580134">
      <w:pPr>
        <w:pStyle w:val="BodyText"/>
        <w:rPr>
          <w:b/>
          <w:lang w:eastAsia="ar-SA"/>
        </w:rPr>
      </w:pPr>
    </w:p>
    <w:p w:rsidR="003C2225" w:rsidRDefault="007A2BB6" w:rsidP="00580134">
      <w:pPr>
        <w:pStyle w:val="BodyText"/>
      </w:pPr>
      <w:r>
        <w:t>C</w:t>
      </w:r>
      <w:r w:rsidR="00820565">
        <w:t xml:space="preserve">ustom security groups may be created by clicking the “Add Security Group” button.  </w:t>
      </w:r>
      <w:r w:rsidR="0067416B">
        <w:t>The</w:t>
      </w:r>
      <w:r w:rsidR="00B73CA0">
        <w:t xml:space="preserve"> security </w:t>
      </w:r>
      <w:r w:rsidR="00B220DE">
        <w:t xml:space="preserve">groups names are not unique across organizations, therefore they must be </w:t>
      </w:r>
      <w:r w:rsidR="00B73CA0">
        <w:t xml:space="preserve">referenced </w:t>
      </w:r>
      <w:r w:rsidR="00B220DE">
        <w:t>using a fully qualified name composed of the organization that owns the security group followed by the “/” sign and then the group name</w:t>
      </w:r>
      <w:r>
        <w:t xml:space="preserve">, such as </w:t>
      </w:r>
      <w:r w:rsidR="00F1140E">
        <w:t>“Lincoln Peak/Investigators”.</w:t>
      </w:r>
      <w:r>
        <w:t xml:space="preserve">  This distinguishes the Investigators group in Lincoln Peak from other organizations’ Investigators groups.</w:t>
      </w:r>
    </w:p>
    <w:p w:rsidR="00FC6739" w:rsidRDefault="00FC6739" w:rsidP="00580134">
      <w:pPr>
        <w:pStyle w:val="BodyText"/>
      </w:pPr>
      <w:r>
        <w:t>Security groups may contain other security groups by clicking on the security group name at the bottom of the organization page to navigate to the security group detail page.  Next click the “Add” button in the Member of Groups panel, and then navigate choose other security groups to be members of this group.</w:t>
      </w:r>
    </w:p>
    <w:p w:rsidR="0038540F" w:rsidRDefault="00FC6739" w:rsidP="0038540F">
      <w:pPr>
        <w:pStyle w:val="BodyText"/>
        <w:keepNext/>
      </w:pPr>
      <w:r>
        <w:rPr>
          <w:noProof/>
        </w:rPr>
        <w:drawing>
          <wp:inline distT="0" distB="0" distL="0" distR="0">
            <wp:extent cx="5486400" cy="4329918"/>
            <wp:effectExtent l="19050" t="0" r="0" b="0"/>
            <wp:docPr id="30" name="Picture 30" descr="Screenshot of a security group page on the portal, with buttons and dialogs used to edit a security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86400" cy="4329918"/>
                    </a:xfrm>
                    <a:prstGeom prst="rect">
                      <a:avLst/>
                    </a:prstGeom>
                  </pic:spPr>
                </pic:pic>
              </a:graphicData>
            </a:graphic>
          </wp:inline>
        </w:drawing>
      </w:r>
    </w:p>
    <w:p w:rsidR="007F1DDB" w:rsidRDefault="0038540F" w:rsidP="0038540F">
      <w:pPr>
        <w:pStyle w:val="Caption"/>
        <w:jc w:val="center"/>
      </w:pPr>
      <w:r>
        <w:t xml:space="preserve">Figure </w:t>
      </w:r>
      <w:fldSimple w:instr=" SEQ Figure \* ARABIC ">
        <w:r w:rsidR="00171C7B">
          <w:rPr>
            <w:noProof/>
          </w:rPr>
          <w:t>20</w:t>
        </w:r>
      </w:fldSimple>
      <w:r>
        <w:t>: Security Group Page - Editing a Security Group</w:t>
      </w:r>
    </w:p>
    <w:p w:rsidR="0038540F" w:rsidRDefault="0038540F" w:rsidP="00580134">
      <w:pPr>
        <w:pStyle w:val="BodyText"/>
        <w:rPr>
          <w:lang w:eastAsia="ar-SA"/>
        </w:rPr>
      </w:pPr>
    </w:p>
    <w:p w:rsidR="00FC6739" w:rsidRDefault="007A2BB6" w:rsidP="00580134">
      <w:pPr>
        <w:pStyle w:val="BodyText"/>
      </w:pPr>
      <w:r w:rsidRPr="007A2BB6">
        <w:rPr>
          <w:lang w:eastAsia="ar-SA"/>
        </w:rPr>
        <w:t>Organ</w:t>
      </w:r>
      <w:r>
        <w:rPr>
          <w:lang w:eastAsia="ar-SA"/>
        </w:rPr>
        <w:t>izations may have sub-organizations, so you may need to expand a parent organization to navigate to the groups in its sub-organizations in the organization tree control.</w:t>
      </w:r>
    </w:p>
    <w:p w:rsidR="00F1140E" w:rsidRDefault="00B220DE" w:rsidP="002F1F55">
      <w:pPr>
        <w:pStyle w:val="Heading2"/>
      </w:pPr>
      <w:bookmarkStart w:id="94" w:name="_Toc360201463"/>
      <w:r>
        <w:t>Security Group Membership</w:t>
      </w:r>
      <w:r w:rsidR="003E2FE7">
        <w:t xml:space="preserve"> for Users</w:t>
      </w:r>
      <w:bookmarkEnd w:id="94"/>
    </w:p>
    <w:p w:rsidR="00B220DE" w:rsidRDefault="00846155" w:rsidP="00B220DE">
      <w:pPr>
        <w:rPr>
          <w:lang w:eastAsia="ar-SA"/>
        </w:rPr>
      </w:pPr>
      <w:r>
        <w:rPr>
          <w:lang w:eastAsia="ar-SA"/>
        </w:rPr>
        <w:t xml:space="preserve">Users may be members of one or more Security Groups.  This allows a single </w:t>
      </w:r>
      <w:r w:rsidR="00A956A5">
        <w:rPr>
          <w:lang w:eastAsia="ar-SA"/>
        </w:rPr>
        <w:t xml:space="preserve">user account </w:t>
      </w:r>
      <w:r>
        <w:rPr>
          <w:lang w:eastAsia="ar-SA"/>
        </w:rPr>
        <w:t xml:space="preserve">to be </w:t>
      </w:r>
      <w:r w:rsidR="00A956A5">
        <w:rPr>
          <w:lang w:eastAsia="ar-SA"/>
        </w:rPr>
        <w:t>assigned</w:t>
      </w:r>
      <w:r>
        <w:rPr>
          <w:lang w:eastAsia="ar-SA"/>
        </w:rPr>
        <w:t xml:space="preserve"> mult</w:t>
      </w:r>
      <w:r w:rsidR="00A956A5">
        <w:rPr>
          <w:lang w:eastAsia="ar-SA"/>
        </w:rPr>
        <w:t xml:space="preserve">iple roles by simply adding the user as a member of one or more </w:t>
      </w:r>
      <w:r>
        <w:rPr>
          <w:lang w:eastAsia="ar-SA"/>
        </w:rPr>
        <w:t>security group</w:t>
      </w:r>
      <w:r w:rsidR="00A956A5">
        <w:rPr>
          <w:lang w:eastAsia="ar-SA"/>
        </w:rPr>
        <w:t>s</w:t>
      </w:r>
      <w:r>
        <w:rPr>
          <w:lang w:eastAsia="ar-SA"/>
        </w:rPr>
        <w:t xml:space="preserve"> on the user’s profile as illustrated in the following figure.</w:t>
      </w:r>
    </w:p>
    <w:p w:rsidR="0038540F" w:rsidRDefault="005A4281" w:rsidP="0038540F">
      <w:pPr>
        <w:keepNext/>
      </w:pPr>
      <w:r>
        <w:rPr>
          <w:noProof/>
        </w:rPr>
        <w:drawing>
          <wp:inline distT="0" distB="0" distL="0" distR="0">
            <wp:extent cx="5486400" cy="4648786"/>
            <wp:effectExtent l="19050" t="0" r="0" b="0"/>
            <wp:docPr id="12" name="Picture 12" descr="Screenshot of a user profile page on the portal, with buttons and dialogs used to add a user to a security group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486400" cy="4648786"/>
                    </a:xfrm>
                    <a:prstGeom prst="rect">
                      <a:avLst/>
                    </a:prstGeom>
                  </pic:spPr>
                </pic:pic>
              </a:graphicData>
            </a:graphic>
          </wp:inline>
        </w:drawing>
      </w:r>
    </w:p>
    <w:p w:rsidR="005A4281" w:rsidRDefault="0038540F" w:rsidP="0038540F">
      <w:pPr>
        <w:pStyle w:val="Caption"/>
        <w:jc w:val="center"/>
      </w:pPr>
      <w:r>
        <w:t xml:space="preserve">Figure </w:t>
      </w:r>
      <w:fldSimple w:instr=" SEQ Figure \* ARABIC ">
        <w:r w:rsidR="00171C7B">
          <w:rPr>
            <w:noProof/>
          </w:rPr>
          <w:t>21</w:t>
        </w:r>
      </w:fldSimple>
      <w:r>
        <w:t>: User Profile Page - Adding User to Security Group</w:t>
      </w:r>
    </w:p>
    <w:p w:rsidR="002B6B01" w:rsidRDefault="002B6B01" w:rsidP="002B6B01">
      <w:pPr>
        <w:rPr>
          <w:lang w:eastAsia="ar-SA"/>
        </w:rPr>
      </w:pPr>
    </w:p>
    <w:p w:rsidR="002B6B01" w:rsidRDefault="002B6B01" w:rsidP="002B6B01">
      <w:pPr>
        <w:rPr>
          <w:lang w:eastAsia="ar-SA"/>
        </w:rPr>
      </w:pPr>
      <w:r>
        <w:rPr>
          <w:lang w:eastAsia="ar-SA"/>
        </w:rPr>
        <w:t>As is shown in the illustration, go to the user’s profile and click the “Add …” button in the “Member of Groups” panel to display the list of security groups within organization.   Once the user is member of a group, the user inherits all the rights of the group.</w:t>
      </w:r>
    </w:p>
    <w:p w:rsidR="00F96B27" w:rsidRDefault="00F96B27" w:rsidP="002F1F55">
      <w:pPr>
        <w:pStyle w:val="Heading2"/>
      </w:pPr>
      <w:bookmarkStart w:id="95" w:name="_Toc360201464"/>
      <w:r>
        <w:t>Access Right Inheritance</w:t>
      </w:r>
      <w:bookmarkEnd w:id="95"/>
    </w:p>
    <w:p w:rsidR="00953C92" w:rsidRDefault="00F96B27" w:rsidP="00AD3C84">
      <w:pPr>
        <w:rPr>
          <w:lang w:eastAsia="ar-SA"/>
        </w:rPr>
      </w:pPr>
      <w:r>
        <w:rPr>
          <w:lang w:eastAsia="ar-SA"/>
        </w:rPr>
        <w:t xml:space="preserve">As with </w:t>
      </w:r>
      <w:r w:rsidR="006C08E8">
        <w:rPr>
          <w:rFonts w:cstheme="minorHAnsi"/>
          <w:color w:val="000000"/>
          <w:szCs w:val="22"/>
          <w:shd w:val="clear" w:color="auto" w:fill="FFFFFF"/>
        </w:rPr>
        <w:t>PopMedNet</w:t>
      </w:r>
      <w:r w:rsidR="00CA29D2">
        <w:rPr>
          <w:lang w:eastAsia="ar-SA"/>
        </w:rPr>
        <w:t>™</w:t>
      </w:r>
      <w:r>
        <w:rPr>
          <w:lang w:eastAsia="ar-SA"/>
        </w:rPr>
        <w:t xml:space="preserve"> </w:t>
      </w:r>
      <w:r w:rsidR="00457080">
        <w:rPr>
          <w:lang w:eastAsia="ar-SA"/>
        </w:rPr>
        <w:t xml:space="preserve">Release </w:t>
      </w:r>
      <w:r>
        <w:rPr>
          <w:lang w:eastAsia="ar-SA"/>
        </w:rPr>
        <w:t xml:space="preserve">2, users may inherit rights set </w:t>
      </w:r>
      <w:r w:rsidR="00C651C2">
        <w:rPr>
          <w:lang w:eastAsia="ar-SA"/>
        </w:rPr>
        <w:t>at a</w:t>
      </w:r>
      <w:r>
        <w:rPr>
          <w:lang w:eastAsia="ar-SA"/>
        </w:rPr>
        <w:t xml:space="preserve"> higher level in the organizational hierarchy.  There are two types of inheritance</w:t>
      </w:r>
      <w:r w:rsidR="00C651C2">
        <w:rPr>
          <w:lang w:eastAsia="ar-SA"/>
        </w:rPr>
        <w:t xml:space="preserve"> within PMN</w:t>
      </w:r>
      <w:r>
        <w:rPr>
          <w:lang w:eastAsia="ar-SA"/>
        </w:rPr>
        <w:t>:</w:t>
      </w:r>
      <w:r w:rsidR="00AD3C84">
        <w:rPr>
          <w:lang w:eastAsia="ar-SA"/>
        </w:rPr>
        <w:t xml:space="preserve"> </w:t>
      </w:r>
      <w:r w:rsidR="00953C92">
        <w:rPr>
          <w:lang w:eastAsia="ar-SA"/>
        </w:rPr>
        <w:t>Organizational Inheritance</w:t>
      </w:r>
      <w:r w:rsidR="00AD3C84">
        <w:rPr>
          <w:lang w:eastAsia="ar-SA"/>
        </w:rPr>
        <w:t xml:space="preserve"> and </w:t>
      </w:r>
      <w:r w:rsidR="00953C92">
        <w:rPr>
          <w:lang w:eastAsia="ar-SA"/>
        </w:rPr>
        <w:t>Membership Inheritance</w:t>
      </w:r>
      <w:r w:rsidR="00AD3C84">
        <w:rPr>
          <w:lang w:eastAsia="ar-SA"/>
        </w:rPr>
        <w:t>.</w:t>
      </w:r>
      <w:r w:rsidR="00C651C2">
        <w:rPr>
          <w:lang w:eastAsia="ar-SA"/>
        </w:rPr>
        <w:t xml:space="preserve">  These are discussed in the next two sections.</w:t>
      </w:r>
    </w:p>
    <w:p w:rsidR="007202E8" w:rsidRDefault="007202E8" w:rsidP="002F1F55">
      <w:pPr>
        <w:pStyle w:val="Heading2"/>
      </w:pPr>
      <w:bookmarkStart w:id="96" w:name="_Toc360201465"/>
      <w:r>
        <w:t xml:space="preserve">Organizational </w:t>
      </w:r>
      <w:r w:rsidR="00D814B4">
        <w:t>Inheritance</w:t>
      </w:r>
      <w:bookmarkEnd w:id="96"/>
    </w:p>
    <w:p w:rsidR="00953C92" w:rsidRDefault="00953C92" w:rsidP="00953C92">
      <w:pPr>
        <w:rPr>
          <w:lang w:eastAsia="ar-SA"/>
        </w:rPr>
      </w:pPr>
      <w:r>
        <w:rPr>
          <w:lang w:eastAsia="ar-SA"/>
        </w:rPr>
        <w:t xml:space="preserve">Organizational inheritance is formed by assigning rights to users at either the </w:t>
      </w:r>
      <w:r w:rsidR="00EA2C89">
        <w:t>PMN</w:t>
      </w:r>
      <w:r>
        <w:rPr>
          <w:lang w:eastAsia="ar-SA"/>
        </w:rPr>
        <w:t xml:space="preserve"> network Global / Default access controls (Network/Access Control) or by assigning rights to the user through their Organization or Group.  For instance, if the user is granted a global access right, say to </w:t>
      </w:r>
      <w:r w:rsidR="001737FF">
        <w:rPr>
          <w:lang w:eastAsia="ar-SA"/>
        </w:rPr>
        <w:t>view individual DataMart results:</w:t>
      </w:r>
    </w:p>
    <w:p w:rsidR="001737FF" w:rsidRDefault="001737FF" w:rsidP="00953C92">
      <w:pPr>
        <w:rPr>
          <w:lang w:eastAsia="ar-SA"/>
        </w:rPr>
      </w:pPr>
    </w:p>
    <w:p w:rsidR="0038540F" w:rsidRDefault="001737FF" w:rsidP="0038540F">
      <w:pPr>
        <w:keepNext/>
      </w:pPr>
      <w:r>
        <w:rPr>
          <w:noProof/>
        </w:rPr>
        <w:drawing>
          <wp:inline distT="0" distB="0" distL="0" distR="0">
            <wp:extent cx="5486400" cy="4598963"/>
            <wp:effectExtent l="19050" t="0" r="0" b="0"/>
            <wp:docPr id="23" name="Picture 23" descr="Screenshot of a network acess page on the portal, with example of global inheritanc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4598963"/>
                    </a:xfrm>
                    <a:prstGeom prst="rect">
                      <a:avLst/>
                    </a:prstGeom>
                  </pic:spPr>
                </pic:pic>
              </a:graphicData>
            </a:graphic>
          </wp:inline>
        </w:drawing>
      </w:r>
    </w:p>
    <w:p w:rsidR="001737FF" w:rsidRDefault="0038540F" w:rsidP="0038540F">
      <w:pPr>
        <w:pStyle w:val="Caption"/>
        <w:jc w:val="center"/>
      </w:pPr>
      <w:r>
        <w:t xml:space="preserve">Figure </w:t>
      </w:r>
      <w:fldSimple w:instr=" SEQ Figure \* ARABIC ">
        <w:r w:rsidR="00171C7B">
          <w:rPr>
            <w:noProof/>
          </w:rPr>
          <w:t>22</w:t>
        </w:r>
      </w:fldSimple>
      <w:r>
        <w:t>: Network Access Page - Global Inheritance</w:t>
      </w:r>
    </w:p>
    <w:p w:rsidR="001737FF" w:rsidRDefault="001737FF" w:rsidP="001737FF">
      <w:pPr>
        <w:jc w:val="center"/>
        <w:rPr>
          <w:lang w:eastAsia="ar-SA"/>
        </w:rPr>
      </w:pPr>
    </w:p>
    <w:p w:rsidR="001737FF" w:rsidRDefault="001737FF" w:rsidP="001737FF">
      <w:pPr>
        <w:rPr>
          <w:lang w:eastAsia="ar-SA"/>
        </w:rPr>
      </w:pPr>
      <w:r>
        <w:rPr>
          <w:lang w:eastAsia="ar-SA"/>
        </w:rPr>
        <w:t xml:space="preserve">Then the user will have this right for all DataMart results unless explicitly denied </w:t>
      </w:r>
      <w:r w:rsidR="00EA2C89">
        <w:rPr>
          <w:lang w:eastAsia="ar-SA"/>
        </w:rPr>
        <w:t>by</w:t>
      </w:r>
      <w:r>
        <w:rPr>
          <w:lang w:eastAsia="ar-SA"/>
        </w:rPr>
        <w:t xml:space="preserve"> a lower level entity.  The following figure illustrates the inheritance link that is displayed at the user’s organization for the rights that have been granted </w:t>
      </w:r>
      <w:r w:rsidR="00EA2C89">
        <w:rPr>
          <w:lang w:eastAsia="ar-SA"/>
        </w:rPr>
        <w:t>by</w:t>
      </w:r>
      <w:r>
        <w:rPr>
          <w:lang w:eastAsia="ar-SA"/>
        </w:rPr>
        <w:t xml:space="preserve"> the Network/Access Control page:</w:t>
      </w:r>
    </w:p>
    <w:p w:rsidR="001737FF" w:rsidRDefault="001737FF" w:rsidP="001737FF">
      <w:pPr>
        <w:rPr>
          <w:lang w:eastAsia="ar-SA"/>
        </w:rPr>
      </w:pPr>
    </w:p>
    <w:p w:rsidR="0038540F" w:rsidRDefault="001737FF" w:rsidP="0038540F">
      <w:pPr>
        <w:keepNext/>
        <w:jc w:val="center"/>
      </w:pPr>
      <w:r>
        <w:rPr>
          <w:noProof/>
        </w:rPr>
        <w:drawing>
          <wp:inline distT="0" distB="0" distL="0" distR="0">
            <wp:extent cx="5486400" cy="4598963"/>
            <wp:effectExtent l="19050" t="0" r="0" b="0"/>
            <wp:docPr id="26" name="Picture 26" descr="Screenshot of an organization profile page on the portal, with rights inheritance popup messag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486400" cy="4598963"/>
                    </a:xfrm>
                    <a:prstGeom prst="rect">
                      <a:avLst/>
                    </a:prstGeom>
                  </pic:spPr>
                </pic:pic>
              </a:graphicData>
            </a:graphic>
          </wp:inline>
        </w:drawing>
      </w:r>
    </w:p>
    <w:p w:rsidR="00861ACE" w:rsidRDefault="0038540F" w:rsidP="0038540F">
      <w:pPr>
        <w:pStyle w:val="Caption"/>
        <w:jc w:val="center"/>
      </w:pPr>
      <w:r>
        <w:t xml:space="preserve">Figure </w:t>
      </w:r>
      <w:fldSimple w:instr=" SEQ Figure \* ARABIC ">
        <w:r w:rsidR="00171C7B">
          <w:rPr>
            <w:noProof/>
          </w:rPr>
          <w:t>23</w:t>
        </w:r>
      </w:fldSimple>
      <w:r>
        <w:t>: Organization Profile Page - Inheritance Popup Message</w:t>
      </w:r>
    </w:p>
    <w:p w:rsidR="00861ACE" w:rsidRDefault="00861ACE" w:rsidP="00861ACE">
      <w:pPr>
        <w:rPr>
          <w:lang w:eastAsia="ar-SA"/>
        </w:rPr>
      </w:pPr>
    </w:p>
    <w:p w:rsidR="00861ACE" w:rsidRDefault="00861ACE" w:rsidP="00861ACE">
      <w:pPr>
        <w:rPr>
          <w:lang w:eastAsia="ar-SA"/>
        </w:rPr>
      </w:pPr>
      <w:r>
        <w:rPr>
          <w:lang w:eastAsia="ar-SA"/>
        </w:rPr>
        <w:t xml:space="preserve">As is shown the figure above, </w:t>
      </w:r>
      <w:r w:rsidR="00BC2F56">
        <w:rPr>
          <w:lang w:eastAsia="ar-SA"/>
        </w:rPr>
        <w:t>when</w:t>
      </w:r>
      <w:r>
        <w:rPr>
          <w:lang w:eastAsia="ar-SA"/>
        </w:rPr>
        <w:t xml:space="preserve"> inheritance is detected </w:t>
      </w:r>
      <w:r w:rsidR="00BC2F56">
        <w:rPr>
          <w:lang w:eastAsia="ar-SA"/>
        </w:rPr>
        <w:t xml:space="preserve">for a right, </w:t>
      </w:r>
      <w:r w:rsidR="00794388">
        <w:rPr>
          <w:lang w:eastAsia="ar-SA"/>
        </w:rPr>
        <w:t>an</w:t>
      </w:r>
      <w:r w:rsidR="00BC2F56">
        <w:rPr>
          <w:lang w:eastAsia="ar-SA"/>
        </w:rPr>
        <w:t xml:space="preserve"> </w:t>
      </w:r>
      <w:r>
        <w:rPr>
          <w:lang w:eastAsia="ar-SA"/>
        </w:rPr>
        <w:t>“inherited” link</w:t>
      </w:r>
      <w:r w:rsidR="00BC2F56">
        <w:rPr>
          <w:lang w:eastAsia="ar-SA"/>
        </w:rPr>
        <w:t xml:space="preserve"> is displayed.  </w:t>
      </w:r>
      <w:r>
        <w:rPr>
          <w:lang w:eastAsia="ar-SA"/>
        </w:rPr>
        <w:t>Clicking the link displays the inheritance override popup dialog.  Clicking the “override” link allows the administrator to explicitly override the inherited right, such as denying the right for a specific organization show in the figure below:</w:t>
      </w:r>
    </w:p>
    <w:p w:rsidR="00861ACE" w:rsidRDefault="00861ACE" w:rsidP="00861ACE">
      <w:pPr>
        <w:rPr>
          <w:lang w:eastAsia="ar-SA"/>
        </w:rPr>
      </w:pPr>
    </w:p>
    <w:p w:rsidR="0038540F" w:rsidRDefault="00861ACE" w:rsidP="0038540F">
      <w:pPr>
        <w:keepNext/>
      </w:pPr>
      <w:r>
        <w:rPr>
          <w:noProof/>
        </w:rPr>
        <w:drawing>
          <wp:inline distT="0" distB="0" distL="0" distR="0">
            <wp:extent cx="5486400" cy="4598963"/>
            <wp:effectExtent l="19050" t="0" r="0" b="0"/>
            <wp:docPr id="28" name="Picture 28" descr="Screenshot of an organization profile page, with global inheritance override exampl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486400" cy="4598963"/>
                    </a:xfrm>
                    <a:prstGeom prst="rect">
                      <a:avLst/>
                    </a:prstGeom>
                  </pic:spPr>
                </pic:pic>
              </a:graphicData>
            </a:graphic>
          </wp:inline>
        </w:drawing>
      </w:r>
    </w:p>
    <w:p w:rsidR="00861ACE" w:rsidRDefault="0038540F" w:rsidP="0038540F">
      <w:pPr>
        <w:pStyle w:val="Caption"/>
        <w:jc w:val="center"/>
      </w:pPr>
      <w:r>
        <w:t xml:space="preserve">Figure </w:t>
      </w:r>
      <w:fldSimple w:instr=" SEQ Figure \* ARABIC ">
        <w:r w:rsidR="00171C7B">
          <w:rPr>
            <w:noProof/>
          </w:rPr>
          <w:t>24</w:t>
        </w:r>
      </w:fldSimple>
      <w:r>
        <w:t>: Organization Profile Page - Global Inheritance Override</w:t>
      </w:r>
    </w:p>
    <w:p w:rsidR="001737FF" w:rsidRDefault="001737FF" w:rsidP="001737FF">
      <w:pPr>
        <w:rPr>
          <w:lang w:eastAsia="ar-SA"/>
        </w:rPr>
      </w:pPr>
    </w:p>
    <w:p w:rsidR="001737FF" w:rsidRPr="00F96B27" w:rsidRDefault="00DF586E" w:rsidP="001737FF">
      <w:pPr>
        <w:rPr>
          <w:lang w:eastAsia="ar-SA"/>
        </w:rPr>
      </w:pPr>
      <w:r>
        <w:rPr>
          <w:lang w:eastAsia="ar-SA"/>
        </w:rPr>
        <w:t xml:space="preserve">In the above case, the user is explicitly denied from viewing individual </w:t>
      </w:r>
      <w:r w:rsidR="007202E8">
        <w:rPr>
          <w:lang w:eastAsia="ar-SA"/>
        </w:rPr>
        <w:t>results</w:t>
      </w:r>
      <w:r w:rsidR="00BC2F56">
        <w:rPr>
          <w:lang w:eastAsia="ar-SA"/>
        </w:rPr>
        <w:t xml:space="preserve"> at the organization level that was inherited from the global default page</w:t>
      </w:r>
      <w:r w:rsidR="007202E8">
        <w:rPr>
          <w:lang w:eastAsia="ar-SA"/>
        </w:rPr>
        <w:t>.  Similarly, overrides may be set for specific DataMarts by finding the user or security group in the Access Control panel of a given DataMart and overriding the inherited right.</w:t>
      </w:r>
    </w:p>
    <w:p w:rsidR="007202E8" w:rsidRDefault="007202E8" w:rsidP="002F1F55">
      <w:pPr>
        <w:pStyle w:val="Heading2"/>
      </w:pPr>
      <w:bookmarkStart w:id="97" w:name="_Toc360201466"/>
      <w:r>
        <w:t>Security Group Inheritance</w:t>
      </w:r>
      <w:bookmarkEnd w:id="97"/>
    </w:p>
    <w:p w:rsidR="007202E8" w:rsidRDefault="007202E8" w:rsidP="007202E8">
      <w:pPr>
        <w:rPr>
          <w:lang w:eastAsia="ar-SA"/>
        </w:rPr>
      </w:pPr>
      <w:r>
        <w:rPr>
          <w:lang w:eastAsia="ar-SA"/>
        </w:rPr>
        <w:t>The other way users inherit rights is by adding them to security groups that are members of other groups.  For instance, a user may be a member of the “Enhanced Investigators” group, and the Enhanced Investigators group is a member of the Investigators group as follows:</w:t>
      </w:r>
    </w:p>
    <w:p w:rsidR="0038540F" w:rsidRDefault="00E133FF" w:rsidP="0038540F">
      <w:pPr>
        <w:keepNext/>
        <w:jc w:val="center"/>
      </w:pPr>
      <w:r>
        <w:rPr>
          <w:noProof/>
        </w:rPr>
        <w:drawing>
          <wp:inline distT="0" distB="0" distL="0" distR="0">
            <wp:extent cx="5486400" cy="2542149"/>
            <wp:effectExtent l="19050" t="0" r="0" b="0"/>
            <wp:docPr id="36" name="Picture 36" descr="Screenshot of a security group page, with security group inheritan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486400" cy="2542149"/>
                    </a:xfrm>
                    <a:prstGeom prst="rect">
                      <a:avLst/>
                    </a:prstGeom>
                  </pic:spPr>
                </pic:pic>
              </a:graphicData>
            </a:graphic>
          </wp:inline>
        </w:drawing>
      </w:r>
    </w:p>
    <w:p w:rsidR="007202E8" w:rsidRDefault="0038540F" w:rsidP="0038540F">
      <w:pPr>
        <w:pStyle w:val="Caption"/>
        <w:jc w:val="center"/>
      </w:pPr>
      <w:r>
        <w:t xml:space="preserve">Figure </w:t>
      </w:r>
      <w:fldSimple w:instr=" SEQ Figure \* ARABIC ">
        <w:r w:rsidR="00171C7B">
          <w:rPr>
            <w:noProof/>
          </w:rPr>
          <w:t>25</w:t>
        </w:r>
      </w:fldSimple>
      <w:r>
        <w:t>: Security Group Page - Security Group Inheritance</w:t>
      </w:r>
    </w:p>
    <w:p w:rsidR="00E133FF" w:rsidRDefault="00E133FF" w:rsidP="00E133FF">
      <w:pPr>
        <w:rPr>
          <w:noProof/>
        </w:rPr>
      </w:pPr>
    </w:p>
    <w:p w:rsidR="00E133FF" w:rsidRDefault="00E133FF" w:rsidP="00E133FF">
      <w:pPr>
        <w:rPr>
          <w:lang w:eastAsia="ar-SA"/>
        </w:rPr>
      </w:pPr>
      <w:r>
        <w:rPr>
          <w:noProof/>
        </w:rPr>
        <w:t>In this case, any users who are members of the Lincoln Peak\EnhancedInvestigator group will also inherit the rights of the Lincoln Peak\Investigators group since</w:t>
      </w:r>
      <w:r w:rsidR="00BC2F56">
        <w:rPr>
          <w:noProof/>
        </w:rPr>
        <w:t xml:space="preserve"> the EnhancedInvestigator group is a member of the Investigator’s group</w:t>
      </w:r>
      <w:r>
        <w:rPr>
          <w:noProof/>
        </w:rPr>
        <w:t>.</w:t>
      </w:r>
    </w:p>
    <w:p w:rsidR="00733A5B" w:rsidRDefault="00733A5B" w:rsidP="002F1F55">
      <w:pPr>
        <w:pStyle w:val="Heading2"/>
      </w:pPr>
      <w:bookmarkStart w:id="98" w:name="_Toc360201467"/>
      <w:r>
        <w:t>Access Rights Reference</w:t>
      </w:r>
      <w:bookmarkEnd w:id="98"/>
    </w:p>
    <w:p w:rsidR="00733A5B" w:rsidRDefault="00182A4D" w:rsidP="00733A5B">
      <w:pPr>
        <w:rPr>
          <w:lang w:eastAsia="ar-SA"/>
        </w:rPr>
      </w:pPr>
      <w:r>
        <w:rPr>
          <w:lang w:eastAsia="ar-SA"/>
        </w:rPr>
        <w:t xml:space="preserve">Access rights are </w:t>
      </w:r>
      <w:r w:rsidR="00BC2F56">
        <w:rPr>
          <w:lang w:eastAsia="ar-SA"/>
        </w:rPr>
        <w:t xml:space="preserve">divided into </w:t>
      </w:r>
      <w:r>
        <w:rPr>
          <w:lang w:eastAsia="ar-SA"/>
        </w:rPr>
        <w:t>four areas:</w:t>
      </w:r>
    </w:p>
    <w:p w:rsidR="00182A4D" w:rsidRDefault="00182A4D" w:rsidP="00733A5B">
      <w:pPr>
        <w:rPr>
          <w:lang w:eastAsia="ar-SA"/>
        </w:rPr>
      </w:pPr>
    </w:p>
    <w:p w:rsidR="00182A4D" w:rsidRDefault="00182A4D" w:rsidP="009E3DB4">
      <w:pPr>
        <w:pStyle w:val="ListParagraph"/>
        <w:numPr>
          <w:ilvl w:val="0"/>
          <w:numId w:val="19"/>
        </w:numPr>
        <w:rPr>
          <w:lang w:eastAsia="ar-SA"/>
        </w:rPr>
      </w:pPr>
      <w:r>
        <w:rPr>
          <w:lang w:eastAsia="ar-SA"/>
        </w:rPr>
        <w:t>Global and Default Access Rights – used to manage network-wide settings</w:t>
      </w:r>
      <w:r w:rsidR="00254C13">
        <w:rPr>
          <w:lang w:eastAsia="ar-SA"/>
        </w:rPr>
        <w:t xml:space="preserve"> and defaults across all </w:t>
      </w:r>
      <w:r w:rsidR="00BC2F56">
        <w:t>PMN</w:t>
      </w:r>
      <w:r w:rsidR="00254C13">
        <w:rPr>
          <w:lang w:eastAsia="ar-SA"/>
        </w:rPr>
        <w:t xml:space="preserve"> objects</w:t>
      </w:r>
      <w:r w:rsidR="00BC2F56">
        <w:rPr>
          <w:lang w:eastAsia="ar-SA"/>
        </w:rPr>
        <w:t>.</w:t>
      </w:r>
    </w:p>
    <w:p w:rsidR="00182A4D" w:rsidRDefault="00182A4D" w:rsidP="009E3DB4">
      <w:pPr>
        <w:pStyle w:val="ListParagraph"/>
        <w:numPr>
          <w:ilvl w:val="0"/>
          <w:numId w:val="19"/>
        </w:numPr>
        <w:rPr>
          <w:lang w:eastAsia="ar-SA"/>
        </w:rPr>
      </w:pPr>
      <w:r>
        <w:rPr>
          <w:lang w:eastAsia="ar-SA"/>
        </w:rPr>
        <w:t xml:space="preserve">Organizational Access Rights – used to manage access for each </w:t>
      </w:r>
      <w:r w:rsidR="00FB2EB3">
        <w:rPr>
          <w:lang w:eastAsia="ar-SA"/>
        </w:rPr>
        <w:t>O</w:t>
      </w:r>
      <w:r>
        <w:rPr>
          <w:lang w:eastAsia="ar-SA"/>
        </w:rPr>
        <w:t>rganization including defaults for its users and DataMarts</w:t>
      </w:r>
      <w:r w:rsidR="00BC2F56">
        <w:rPr>
          <w:lang w:eastAsia="ar-SA"/>
        </w:rPr>
        <w:t>.</w:t>
      </w:r>
    </w:p>
    <w:p w:rsidR="00182A4D" w:rsidRDefault="00182A4D" w:rsidP="009E3DB4">
      <w:pPr>
        <w:pStyle w:val="ListParagraph"/>
        <w:numPr>
          <w:ilvl w:val="0"/>
          <w:numId w:val="19"/>
        </w:numPr>
        <w:rPr>
          <w:lang w:eastAsia="ar-SA"/>
        </w:rPr>
      </w:pPr>
      <w:r>
        <w:rPr>
          <w:lang w:eastAsia="ar-SA"/>
        </w:rPr>
        <w:t>DataMart Access Rights – used to manage access to each DataMart</w:t>
      </w:r>
      <w:r w:rsidR="00BC2F56">
        <w:rPr>
          <w:lang w:eastAsia="ar-SA"/>
        </w:rPr>
        <w:t>.</w:t>
      </w:r>
    </w:p>
    <w:p w:rsidR="00FB2EB3" w:rsidRDefault="00FB2EB3" w:rsidP="009E3DB4">
      <w:pPr>
        <w:pStyle w:val="ListParagraph"/>
        <w:numPr>
          <w:ilvl w:val="0"/>
          <w:numId w:val="19"/>
        </w:numPr>
        <w:rPr>
          <w:lang w:eastAsia="ar-SA"/>
        </w:rPr>
      </w:pPr>
      <w:r>
        <w:rPr>
          <w:lang w:eastAsia="ar-SA"/>
        </w:rPr>
        <w:t>Group Access Rights – used to manage access for each Group</w:t>
      </w:r>
      <w:r w:rsidR="00BC2F56">
        <w:rPr>
          <w:lang w:eastAsia="ar-SA"/>
        </w:rPr>
        <w:t>.</w:t>
      </w:r>
    </w:p>
    <w:p w:rsidR="008C21A9" w:rsidRDefault="008C21A9" w:rsidP="008C21A9">
      <w:pPr>
        <w:rPr>
          <w:lang w:eastAsia="ar-SA"/>
        </w:rPr>
      </w:pPr>
      <w:r>
        <w:rPr>
          <w:lang w:eastAsia="ar-SA"/>
        </w:rPr>
        <w:t xml:space="preserve">The following sections describe each of the </w:t>
      </w:r>
      <w:r w:rsidR="00BC2F56">
        <w:t>PMN</w:t>
      </w:r>
      <w:r>
        <w:rPr>
          <w:lang w:eastAsia="ar-SA"/>
        </w:rPr>
        <w:t xml:space="preserve"> access rights.</w:t>
      </w:r>
    </w:p>
    <w:p w:rsidR="00733A5B" w:rsidRDefault="00733A5B" w:rsidP="002F1F55">
      <w:pPr>
        <w:pStyle w:val="Heading2"/>
      </w:pPr>
      <w:bookmarkStart w:id="99" w:name="_Toc360201468"/>
      <w:r>
        <w:t>Global Permissions</w:t>
      </w:r>
      <w:r w:rsidR="00950430">
        <w:t xml:space="preserve"> and Defaults</w:t>
      </w:r>
      <w:bookmarkEnd w:id="99"/>
    </w:p>
    <w:p w:rsidR="008C21A9" w:rsidRDefault="008C21A9" w:rsidP="008C21A9">
      <w:pPr>
        <w:rPr>
          <w:lang w:eastAsia="ar-SA"/>
        </w:rPr>
      </w:pPr>
      <w:r>
        <w:rPr>
          <w:lang w:eastAsia="ar-SA"/>
        </w:rPr>
        <w:t>The Global Permissions can be found by navigating to the Network/Access Control page.</w:t>
      </w:r>
    </w:p>
    <w:p w:rsidR="00733A5B" w:rsidRDefault="00733A5B" w:rsidP="0038540F">
      <w:pPr>
        <w:pStyle w:val="Caption"/>
      </w:pPr>
    </w:p>
    <w:p w:rsidR="00D66D3E" w:rsidRDefault="00D66D3E" w:rsidP="00D66D3E">
      <w:pPr>
        <w:pStyle w:val="Caption"/>
        <w:keepNext/>
      </w:pPr>
      <w:r>
        <w:t xml:space="preserve">Table </w:t>
      </w:r>
      <w:fldSimple w:instr=" SEQ Table \* ARABIC ">
        <w:r w:rsidR="00526FB4">
          <w:rPr>
            <w:noProof/>
          </w:rPr>
          <w:t>3</w:t>
        </w:r>
      </w:fldSimple>
      <w:r>
        <w:t>: Global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733A5B" w:rsidRPr="00BF3AFB" w:rsidTr="001E461E">
        <w:trPr>
          <w:tblHeader/>
        </w:trPr>
        <w:tc>
          <w:tcPr>
            <w:tcW w:w="1548" w:type="dxa"/>
            <w:shd w:val="clear" w:color="auto" w:fill="A6A6A6" w:themeFill="background1" w:themeFillShade="A6"/>
          </w:tcPr>
          <w:p w:rsidR="00733A5B" w:rsidRPr="00BF3AFB" w:rsidRDefault="00950430" w:rsidP="00733A5B">
            <w:pPr>
              <w:rPr>
                <w:b/>
                <w:lang w:eastAsia="ar-SA"/>
              </w:rPr>
            </w:pPr>
            <w:r w:rsidRPr="00BF3AFB">
              <w:rPr>
                <w:b/>
                <w:lang w:eastAsia="ar-SA"/>
              </w:rPr>
              <w:t>Category</w:t>
            </w:r>
          </w:p>
        </w:tc>
        <w:tc>
          <w:tcPr>
            <w:tcW w:w="3060" w:type="dxa"/>
            <w:shd w:val="clear" w:color="auto" w:fill="A6A6A6" w:themeFill="background1" w:themeFillShade="A6"/>
          </w:tcPr>
          <w:p w:rsidR="00733A5B" w:rsidRPr="00BF3AFB" w:rsidRDefault="00950430" w:rsidP="00733A5B">
            <w:pPr>
              <w:rPr>
                <w:b/>
                <w:lang w:eastAsia="ar-SA"/>
              </w:rPr>
            </w:pPr>
            <w:r w:rsidRPr="00BF3AFB">
              <w:rPr>
                <w:b/>
                <w:lang w:eastAsia="ar-SA"/>
              </w:rPr>
              <w:t>Right</w:t>
            </w:r>
          </w:p>
        </w:tc>
        <w:tc>
          <w:tcPr>
            <w:tcW w:w="4248" w:type="dxa"/>
            <w:shd w:val="clear" w:color="auto" w:fill="A6A6A6" w:themeFill="background1" w:themeFillShade="A6"/>
          </w:tcPr>
          <w:p w:rsidR="00733A5B" w:rsidRPr="00BF3AFB" w:rsidRDefault="00733A5B" w:rsidP="00733A5B">
            <w:pPr>
              <w:rPr>
                <w:b/>
                <w:lang w:eastAsia="ar-SA"/>
              </w:rPr>
            </w:pPr>
            <w:r w:rsidRPr="00BF3AFB">
              <w:rPr>
                <w:b/>
                <w:lang w:eastAsia="ar-SA"/>
              </w:rPr>
              <w:t>Description</w:t>
            </w:r>
          </w:p>
        </w:tc>
      </w:tr>
      <w:tr w:rsidR="00733A5B" w:rsidTr="008D58F2">
        <w:tc>
          <w:tcPr>
            <w:tcW w:w="1548" w:type="dxa"/>
          </w:tcPr>
          <w:p w:rsidR="00733A5B" w:rsidRDefault="00733A5B" w:rsidP="00733A5B">
            <w:pPr>
              <w:rPr>
                <w:lang w:eastAsia="ar-SA"/>
              </w:rPr>
            </w:pPr>
            <w:r>
              <w:rPr>
                <w:lang w:eastAsia="ar-SA"/>
              </w:rPr>
              <w:t>Global Permissions</w:t>
            </w:r>
          </w:p>
        </w:tc>
        <w:tc>
          <w:tcPr>
            <w:tcW w:w="3060" w:type="dxa"/>
          </w:tcPr>
          <w:p w:rsidR="00733A5B" w:rsidRDefault="00733A5B" w:rsidP="00733A5B">
            <w:pPr>
              <w:rPr>
                <w:lang w:eastAsia="ar-SA"/>
              </w:rPr>
            </w:pPr>
            <w:r>
              <w:rPr>
                <w:lang w:eastAsia="ar-SA"/>
              </w:rPr>
              <w:t>Manage Access</w:t>
            </w:r>
          </w:p>
        </w:tc>
        <w:tc>
          <w:tcPr>
            <w:tcW w:w="4248" w:type="dxa"/>
          </w:tcPr>
          <w:p w:rsidR="00733A5B" w:rsidRDefault="0002385D" w:rsidP="00975701">
            <w:pPr>
              <w:rPr>
                <w:lang w:eastAsia="ar-SA"/>
              </w:rPr>
            </w:pPr>
            <w:r>
              <w:rPr>
                <w:lang w:eastAsia="ar-SA"/>
              </w:rPr>
              <w:t>Ability to modif</w:t>
            </w:r>
            <w:r w:rsidR="00975701">
              <w:rPr>
                <w:lang w:eastAsia="ar-SA"/>
              </w:rPr>
              <w:t xml:space="preserve">y </w:t>
            </w:r>
            <w:r>
              <w:rPr>
                <w:lang w:eastAsia="ar-SA"/>
              </w:rPr>
              <w:t xml:space="preserve">the global and default access rights </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Skip Two-DataMart Rule</w:t>
            </w:r>
          </w:p>
        </w:tc>
        <w:tc>
          <w:tcPr>
            <w:tcW w:w="4248" w:type="dxa"/>
          </w:tcPr>
          <w:p w:rsidR="00733A5B" w:rsidRDefault="0002385D" w:rsidP="0002385D">
            <w:pPr>
              <w:rPr>
                <w:lang w:eastAsia="ar-SA"/>
              </w:rPr>
            </w:pPr>
            <w:r>
              <w:rPr>
                <w:lang w:eastAsia="ar-SA"/>
              </w:rPr>
              <w:t>Disables requirement for users to submit requests to DataMarts from at least two organizations different from their own</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Login</w:t>
            </w:r>
          </w:p>
        </w:tc>
        <w:tc>
          <w:tcPr>
            <w:tcW w:w="4248" w:type="dxa"/>
          </w:tcPr>
          <w:p w:rsidR="00733A5B" w:rsidRDefault="0002385D" w:rsidP="0002385D">
            <w:pPr>
              <w:rPr>
                <w:lang w:eastAsia="ar-SA"/>
              </w:rPr>
            </w:pPr>
            <w:r>
              <w:rPr>
                <w:lang w:eastAsia="ar-SA"/>
              </w:rPr>
              <w:t>Ability to login</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Requests</w:t>
            </w:r>
          </w:p>
        </w:tc>
        <w:tc>
          <w:tcPr>
            <w:tcW w:w="4248" w:type="dxa"/>
          </w:tcPr>
          <w:p w:rsidR="00733A5B" w:rsidRDefault="0002385D" w:rsidP="0002385D">
            <w:pPr>
              <w:rPr>
                <w:lang w:eastAsia="ar-SA"/>
              </w:rPr>
            </w:pPr>
            <w:r>
              <w:rPr>
                <w:lang w:eastAsia="ar-SA"/>
              </w:rPr>
              <w:t>Ability to view the request queue</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Users</w:t>
            </w:r>
          </w:p>
        </w:tc>
        <w:tc>
          <w:tcPr>
            <w:tcW w:w="4248" w:type="dxa"/>
          </w:tcPr>
          <w:p w:rsidR="00733A5B" w:rsidRDefault="0002385D" w:rsidP="0002385D">
            <w:pPr>
              <w:rPr>
                <w:lang w:eastAsia="ar-SA"/>
              </w:rPr>
            </w:pPr>
            <w:r>
              <w:rPr>
                <w:lang w:eastAsia="ar-SA"/>
              </w:rPr>
              <w:t>Ability to view the list of network users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DataMarts</w:t>
            </w:r>
          </w:p>
        </w:tc>
        <w:tc>
          <w:tcPr>
            <w:tcW w:w="4248" w:type="dxa"/>
          </w:tcPr>
          <w:p w:rsidR="00733A5B" w:rsidRDefault="0002385D" w:rsidP="0002385D">
            <w:pPr>
              <w:rPr>
                <w:lang w:eastAsia="ar-SA"/>
              </w:rPr>
            </w:pPr>
            <w:r>
              <w:rPr>
                <w:lang w:eastAsia="ar-SA"/>
              </w:rPr>
              <w:t>Ability to view the list of DataMarts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Organizations</w:t>
            </w:r>
          </w:p>
        </w:tc>
        <w:tc>
          <w:tcPr>
            <w:tcW w:w="4248" w:type="dxa"/>
          </w:tcPr>
          <w:p w:rsidR="00733A5B" w:rsidRDefault="0002385D" w:rsidP="0002385D">
            <w:pPr>
              <w:rPr>
                <w:lang w:eastAsia="ar-SA"/>
              </w:rPr>
            </w:pPr>
            <w:r>
              <w:rPr>
                <w:lang w:eastAsia="ar-SA"/>
              </w:rPr>
              <w:t>Ability to view the list of organizations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List Security Groups</w:t>
            </w:r>
          </w:p>
        </w:tc>
        <w:tc>
          <w:tcPr>
            <w:tcW w:w="4248" w:type="dxa"/>
          </w:tcPr>
          <w:p w:rsidR="00733A5B" w:rsidRDefault="0002385D" w:rsidP="0002385D">
            <w:pPr>
              <w:rPr>
                <w:lang w:eastAsia="ar-SA"/>
              </w:rPr>
            </w:pPr>
            <w:r>
              <w:rPr>
                <w:lang w:eastAsia="ar-SA"/>
              </w:rPr>
              <w:t>Ability to view the list of security groups</w:t>
            </w:r>
          </w:p>
        </w:tc>
      </w:tr>
      <w:tr w:rsidR="00733A5B" w:rsidTr="008D58F2">
        <w:tc>
          <w:tcPr>
            <w:tcW w:w="1548" w:type="dxa"/>
          </w:tcPr>
          <w:p w:rsidR="00733A5B" w:rsidRDefault="00733A5B" w:rsidP="00733A5B">
            <w:pPr>
              <w:rPr>
                <w:lang w:eastAsia="ar-SA"/>
              </w:rPr>
            </w:pPr>
          </w:p>
        </w:tc>
        <w:tc>
          <w:tcPr>
            <w:tcW w:w="3060" w:type="dxa"/>
          </w:tcPr>
          <w:p w:rsidR="00733A5B" w:rsidRDefault="00733A5B" w:rsidP="00950430">
            <w:pPr>
              <w:rPr>
                <w:lang w:eastAsia="ar-SA"/>
              </w:rPr>
            </w:pPr>
            <w:r>
              <w:rPr>
                <w:lang w:eastAsia="ar-SA"/>
              </w:rPr>
              <w:t>List Groups</w:t>
            </w:r>
          </w:p>
        </w:tc>
        <w:tc>
          <w:tcPr>
            <w:tcW w:w="4248" w:type="dxa"/>
          </w:tcPr>
          <w:p w:rsidR="00733A5B" w:rsidRDefault="0002385D" w:rsidP="0002385D">
            <w:pPr>
              <w:rPr>
                <w:lang w:eastAsia="ar-SA"/>
              </w:rPr>
            </w:pPr>
            <w:r>
              <w:rPr>
                <w:lang w:eastAsia="ar-SA"/>
              </w:rPr>
              <w:t>Ability to view the list of groups</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Organizations</w:t>
            </w:r>
          </w:p>
        </w:tc>
        <w:tc>
          <w:tcPr>
            <w:tcW w:w="4248" w:type="dxa"/>
          </w:tcPr>
          <w:p w:rsidR="00733A5B" w:rsidRDefault="0002385D" w:rsidP="0002385D">
            <w:pPr>
              <w:rPr>
                <w:lang w:eastAsia="ar-SA"/>
              </w:rPr>
            </w:pPr>
            <w:r>
              <w:rPr>
                <w:lang w:eastAsia="ar-SA"/>
              </w:rPr>
              <w:t xml:space="preserve">Ability to create new organizations </w:t>
            </w:r>
          </w:p>
        </w:tc>
      </w:tr>
      <w:tr w:rsidR="00733A5B" w:rsidTr="008D58F2">
        <w:tc>
          <w:tcPr>
            <w:tcW w:w="1548" w:type="dxa"/>
          </w:tcPr>
          <w:p w:rsidR="00733A5B" w:rsidRDefault="00733A5B" w:rsidP="00733A5B">
            <w:pPr>
              <w:rPr>
                <w:lang w:eastAsia="ar-SA"/>
              </w:rPr>
            </w:pPr>
          </w:p>
        </w:tc>
        <w:tc>
          <w:tcPr>
            <w:tcW w:w="3060" w:type="dxa"/>
          </w:tcPr>
          <w:p w:rsidR="00733A5B" w:rsidRDefault="00733A5B" w:rsidP="00733A5B">
            <w:pPr>
              <w:rPr>
                <w:lang w:eastAsia="ar-SA"/>
              </w:rPr>
            </w:pPr>
            <w:r>
              <w:rPr>
                <w:lang w:eastAsia="ar-SA"/>
              </w:rPr>
              <w:t>Create Groups</w:t>
            </w:r>
          </w:p>
        </w:tc>
        <w:tc>
          <w:tcPr>
            <w:tcW w:w="4248" w:type="dxa"/>
          </w:tcPr>
          <w:p w:rsidR="00733A5B" w:rsidRDefault="0002385D" w:rsidP="00733A5B">
            <w:pPr>
              <w:rPr>
                <w:lang w:eastAsia="ar-SA"/>
              </w:rPr>
            </w:pPr>
            <w:r>
              <w:rPr>
                <w:lang w:eastAsia="ar-SA"/>
              </w:rPr>
              <w:t>Ability to create new groups</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Run Events Log Report</w:t>
            </w:r>
          </w:p>
        </w:tc>
        <w:tc>
          <w:tcPr>
            <w:tcW w:w="4248" w:type="dxa"/>
          </w:tcPr>
          <w:p w:rsidR="00733A5B" w:rsidRDefault="0002385D" w:rsidP="00733A5B">
            <w:pPr>
              <w:rPr>
                <w:lang w:eastAsia="ar-SA"/>
              </w:rPr>
            </w:pPr>
            <w:r>
              <w:rPr>
                <w:lang w:eastAsia="ar-SA"/>
              </w:rPr>
              <w:t xml:space="preserve">Ability to </w:t>
            </w:r>
            <w:r w:rsidR="00975701">
              <w:rPr>
                <w:lang w:eastAsia="ar-SA"/>
              </w:rPr>
              <w:t>run event log report</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Event: New DataMart Client Version Available</w:t>
            </w:r>
          </w:p>
        </w:tc>
        <w:tc>
          <w:tcPr>
            <w:tcW w:w="4248" w:type="dxa"/>
          </w:tcPr>
          <w:p w:rsidR="00733A5B" w:rsidRDefault="00975701" w:rsidP="00733A5B">
            <w:pPr>
              <w:rPr>
                <w:lang w:eastAsia="ar-SA"/>
              </w:rPr>
            </w:pPr>
            <w:r>
              <w:rPr>
                <w:lang w:eastAsia="ar-SA"/>
              </w:rPr>
              <w:t>Ability to subscribe to new DataMart client version available event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Organization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975701" w:rsidP="00975701">
            <w:pPr>
              <w:rPr>
                <w:lang w:eastAsia="ar-SA"/>
              </w:rPr>
            </w:pPr>
            <w:r>
              <w:rPr>
                <w:lang w:eastAsia="ar-SA"/>
              </w:rPr>
              <w:t>Ability to modify any organization’s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975701" w:rsidP="00975701">
            <w:pPr>
              <w:rPr>
                <w:lang w:eastAsia="ar-SA"/>
              </w:rPr>
            </w:pPr>
            <w:r>
              <w:rPr>
                <w:lang w:eastAsia="ar-SA"/>
              </w:rPr>
              <w:t>Ability to modify any organization’s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975701" w:rsidP="00733A5B">
            <w:pPr>
              <w:rPr>
                <w:lang w:eastAsia="ar-SA"/>
              </w:rPr>
            </w:pPr>
            <w:r>
              <w:rPr>
                <w:lang w:eastAsia="ar-SA"/>
              </w:rPr>
              <w:t>Ability to delete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975701" w:rsidP="00733A5B">
            <w:pPr>
              <w:rPr>
                <w:lang w:eastAsia="ar-SA"/>
              </w:rPr>
            </w:pPr>
            <w:r>
              <w:rPr>
                <w:lang w:eastAsia="ar-SA"/>
              </w:rPr>
              <w:t>Ability to view any organization’s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Users</w:t>
            </w:r>
          </w:p>
        </w:tc>
        <w:tc>
          <w:tcPr>
            <w:tcW w:w="4248" w:type="dxa"/>
          </w:tcPr>
          <w:p w:rsidR="00950430" w:rsidRDefault="00975701" w:rsidP="002B0543">
            <w:pPr>
              <w:rPr>
                <w:lang w:eastAsia="ar-SA"/>
              </w:rPr>
            </w:pPr>
            <w:r>
              <w:rPr>
                <w:lang w:eastAsia="ar-SA"/>
              </w:rPr>
              <w:t xml:space="preserve">Ability to create users </w:t>
            </w:r>
            <w:r w:rsidR="002B0543">
              <w:rPr>
                <w:lang w:eastAsia="ar-SA"/>
              </w:rPr>
              <w:t>for</w:t>
            </w:r>
            <w:r>
              <w:rPr>
                <w:lang w:eastAsia="ar-SA"/>
              </w:rPr>
              <w:t xml:space="preserv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Create DataMarts</w:t>
            </w:r>
          </w:p>
        </w:tc>
        <w:tc>
          <w:tcPr>
            <w:tcW w:w="4248" w:type="dxa"/>
          </w:tcPr>
          <w:p w:rsidR="00950430" w:rsidRDefault="002B0543" w:rsidP="002B0543">
            <w:pPr>
              <w:rPr>
                <w:lang w:eastAsia="ar-SA"/>
              </w:rPr>
            </w:pPr>
            <w:r>
              <w:rPr>
                <w:lang w:eastAsia="ar-SA"/>
              </w:rPr>
              <w:t>Ability to create DataMarts for</w:t>
            </w:r>
            <w:r w:rsidR="00975701">
              <w:rPr>
                <w:lang w:eastAsia="ar-SA"/>
              </w:rPr>
              <w:t xml:space="preserve"> any organization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New Request Submitted</w:t>
            </w:r>
          </w:p>
        </w:tc>
        <w:tc>
          <w:tcPr>
            <w:tcW w:w="4248" w:type="dxa"/>
          </w:tcPr>
          <w:p w:rsidR="00950430" w:rsidRDefault="00975701" w:rsidP="00975701">
            <w:pPr>
              <w:rPr>
                <w:lang w:eastAsia="ar-SA"/>
              </w:rPr>
            </w:pPr>
            <w:r>
              <w:rPr>
                <w:lang w:eastAsia="ar-SA"/>
              </w:rPr>
              <w:t>Ability to subscribe to new request submit events for all users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Organization Change</w:t>
            </w:r>
          </w:p>
        </w:tc>
        <w:tc>
          <w:tcPr>
            <w:tcW w:w="4248" w:type="dxa"/>
          </w:tcPr>
          <w:p w:rsidR="00950430" w:rsidRDefault="00975701" w:rsidP="002B0543">
            <w:pPr>
              <w:rPr>
                <w:lang w:eastAsia="ar-SA"/>
              </w:rPr>
            </w:pPr>
            <w:r>
              <w:rPr>
                <w:lang w:eastAsia="ar-SA"/>
              </w:rPr>
              <w:t xml:space="preserve">Ability to subscribe to </w:t>
            </w:r>
            <w:r w:rsidR="002B0543">
              <w:rPr>
                <w:lang w:eastAsia="ar-SA"/>
              </w:rPr>
              <w:t xml:space="preserve">subscribe to </w:t>
            </w:r>
            <w:r>
              <w:rPr>
                <w:lang w:eastAsia="ar-SA"/>
              </w:rPr>
              <w:t xml:space="preserve">the event for changes </w:t>
            </w:r>
            <w:r w:rsidR="002B0543">
              <w:rPr>
                <w:lang w:eastAsia="ar-SA"/>
              </w:rPr>
              <w:t xml:space="preserve">for </w:t>
            </w:r>
            <w:r>
              <w:rPr>
                <w:lang w:eastAsia="ar-SA"/>
              </w:rPr>
              <w:t xml:space="preserve">all organizations </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Group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Ability to modify any group’s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Ability to modify any group’s profile</w:t>
            </w:r>
          </w:p>
        </w:tc>
      </w:tr>
      <w:tr w:rsidR="00733A5B" w:rsidTr="008D58F2">
        <w:tc>
          <w:tcPr>
            <w:tcW w:w="1548" w:type="dxa"/>
          </w:tcPr>
          <w:p w:rsidR="00733A5B" w:rsidRDefault="00733A5B" w:rsidP="00733A5B">
            <w:pPr>
              <w:rPr>
                <w:lang w:eastAsia="ar-SA"/>
              </w:rPr>
            </w:pPr>
          </w:p>
        </w:tc>
        <w:tc>
          <w:tcPr>
            <w:tcW w:w="3060" w:type="dxa"/>
          </w:tcPr>
          <w:p w:rsidR="00733A5B" w:rsidRDefault="00950430" w:rsidP="00733A5B">
            <w:pPr>
              <w:rPr>
                <w:lang w:eastAsia="ar-SA"/>
              </w:rPr>
            </w:pPr>
            <w:r>
              <w:rPr>
                <w:lang w:eastAsia="ar-SA"/>
              </w:rPr>
              <w:t>Delete</w:t>
            </w:r>
          </w:p>
        </w:tc>
        <w:tc>
          <w:tcPr>
            <w:tcW w:w="4248" w:type="dxa"/>
          </w:tcPr>
          <w:p w:rsidR="00733A5B" w:rsidRDefault="002B0543" w:rsidP="00733A5B">
            <w:pPr>
              <w:rPr>
                <w:lang w:eastAsia="ar-SA"/>
              </w:rPr>
            </w:pPr>
            <w:r>
              <w:rPr>
                <w:lang w:eastAsia="ar-SA"/>
              </w:rPr>
              <w:t>Ability to delete any group</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Ability to view any group’s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Group Change</w:t>
            </w:r>
          </w:p>
        </w:tc>
        <w:tc>
          <w:tcPr>
            <w:tcW w:w="4248" w:type="dxa"/>
          </w:tcPr>
          <w:p w:rsidR="00950430" w:rsidRDefault="002B0543" w:rsidP="00733A5B">
            <w:pPr>
              <w:rPr>
                <w:lang w:eastAsia="ar-SA"/>
              </w:rPr>
            </w:pPr>
            <w:r>
              <w:rPr>
                <w:lang w:eastAsia="ar-SA"/>
              </w:rPr>
              <w:t>Ability to subscribe to changes for any group</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DataMart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2B0543" w:rsidP="00733A5B">
            <w:pPr>
              <w:rPr>
                <w:lang w:eastAsia="ar-SA"/>
              </w:rPr>
            </w:pPr>
            <w:r>
              <w:rPr>
                <w:lang w:eastAsia="ar-SA"/>
              </w:rPr>
              <w:t>Ability to modify any DataMart’s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2B0543" w:rsidP="00733A5B">
            <w:pPr>
              <w:rPr>
                <w:lang w:eastAsia="ar-SA"/>
              </w:rPr>
            </w:pPr>
            <w:r>
              <w:rPr>
                <w:lang w:eastAsia="ar-SA"/>
              </w:rPr>
              <w:t>Ability to modify any DataMart’s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2B0543" w:rsidP="00733A5B">
            <w:pPr>
              <w:rPr>
                <w:lang w:eastAsia="ar-SA"/>
              </w:rPr>
            </w:pPr>
            <w:r>
              <w:rPr>
                <w:lang w:eastAsia="ar-SA"/>
              </w:rPr>
              <w:t>Ability to delete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2B0543" w:rsidP="00733A5B">
            <w:pPr>
              <w:rPr>
                <w:lang w:eastAsia="ar-SA"/>
              </w:rPr>
            </w:pPr>
            <w:r>
              <w:rPr>
                <w:lang w:eastAsia="ar-SA"/>
              </w:rPr>
              <w:t>Ability to view any DataMart’s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Request Metadata Update</w:t>
            </w:r>
          </w:p>
        </w:tc>
        <w:tc>
          <w:tcPr>
            <w:tcW w:w="4248" w:type="dxa"/>
          </w:tcPr>
          <w:p w:rsidR="00950430" w:rsidRDefault="002B0543" w:rsidP="002B0543">
            <w:pPr>
              <w:rPr>
                <w:lang w:eastAsia="ar-SA"/>
              </w:rPr>
            </w:pPr>
            <w:r>
              <w:rPr>
                <w:lang w:eastAsia="ar-SA"/>
              </w:rPr>
              <w:t>Ability to issue a Metadata update request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View Request Queue</w:t>
            </w:r>
          </w:p>
        </w:tc>
        <w:tc>
          <w:tcPr>
            <w:tcW w:w="4248" w:type="dxa"/>
          </w:tcPr>
          <w:p w:rsidR="00950430" w:rsidRDefault="002B0543" w:rsidP="00733A5B">
            <w:pPr>
              <w:rPr>
                <w:lang w:eastAsia="ar-SA"/>
              </w:rPr>
            </w:pPr>
            <w:r>
              <w:rPr>
                <w:lang w:eastAsia="ar-SA"/>
              </w:rPr>
              <w:t>Ability to view any DataMart’s request queue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Upload Reponses</w:t>
            </w:r>
          </w:p>
        </w:tc>
        <w:tc>
          <w:tcPr>
            <w:tcW w:w="4248" w:type="dxa"/>
          </w:tcPr>
          <w:p w:rsidR="00950430" w:rsidRDefault="002B0543" w:rsidP="00815904">
            <w:pPr>
              <w:rPr>
                <w:lang w:eastAsia="ar-SA"/>
              </w:rPr>
            </w:pPr>
            <w:r>
              <w:rPr>
                <w:lang w:eastAsia="ar-SA"/>
              </w:rPr>
              <w:t xml:space="preserve">Ability to upload responses to </w:t>
            </w:r>
            <w:r w:rsidR="00815904">
              <w:rPr>
                <w:lang w:eastAsia="ar-SA"/>
              </w:rPr>
              <w:t>all</w:t>
            </w:r>
            <w:r>
              <w:rPr>
                <w:lang w:eastAsia="ar-SA"/>
              </w:rPr>
              <w:t xml:space="preserve"> DataMarts</w:t>
            </w:r>
            <w:r w:rsidR="00815904">
              <w:rPr>
                <w:lang w:eastAsia="ar-SA"/>
              </w:rPr>
              <w:t>’</w:t>
            </w:r>
            <w:r>
              <w:rPr>
                <w:lang w:eastAsia="ar-SA"/>
              </w:rPr>
              <w:t xml:space="preserve"> requests in the DataMart client application</w:t>
            </w:r>
          </w:p>
          <w:p w:rsidR="00D66D3E" w:rsidRDefault="00D66D3E" w:rsidP="00815904">
            <w:pPr>
              <w:rPr>
                <w:lang w:eastAsia="ar-SA"/>
              </w:rPr>
            </w:pPr>
          </w:p>
          <w:p w:rsidR="00D66D3E" w:rsidRDefault="00D66D3E" w:rsidP="00815904">
            <w:pPr>
              <w:rPr>
                <w:lang w:eastAsia="ar-SA"/>
              </w:rPr>
            </w:pP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Hold Requests</w:t>
            </w:r>
          </w:p>
        </w:tc>
        <w:tc>
          <w:tcPr>
            <w:tcW w:w="4248" w:type="dxa"/>
          </w:tcPr>
          <w:p w:rsidR="00950430" w:rsidRDefault="00301356" w:rsidP="00815904">
            <w:pPr>
              <w:rPr>
                <w:lang w:eastAsia="ar-SA"/>
              </w:rPr>
            </w:pPr>
            <w:r>
              <w:rPr>
                <w:lang w:eastAsia="ar-SA"/>
              </w:rPr>
              <w:t xml:space="preserve">Ability to </w:t>
            </w:r>
            <w:r w:rsidR="004520D1">
              <w:rPr>
                <w:lang w:eastAsia="ar-SA"/>
              </w:rPr>
              <w:t>hold responses for</w:t>
            </w:r>
            <w:r>
              <w:rPr>
                <w:lang w:eastAsia="ar-SA"/>
              </w:rPr>
              <w:t xml:space="preserve"> </w:t>
            </w:r>
            <w:r w:rsidR="00815904">
              <w:rPr>
                <w:lang w:eastAsia="ar-SA"/>
              </w:rPr>
              <w:t>all</w:t>
            </w:r>
            <w:r>
              <w:rPr>
                <w:lang w:eastAsia="ar-SA"/>
              </w:rPr>
              <w:t xml:space="preserve"> DataMarts</w:t>
            </w:r>
            <w:r w:rsidR="00815904">
              <w:rPr>
                <w:lang w:eastAsia="ar-SA"/>
              </w:rPr>
              <w:t>’</w:t>
            </w:r>
            <w:r>
              <w:rPr>
                <w:lang w:eastAsia="ar-SA"/>
              </w:rPr>
              <w:t xml:space="preserve"> request queue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Reject Requests</w:t>
            </w:r>
          </w:p>
        </w:tc>
        <w:tc>
          <w:tcPr>
            <w:tcW w:w="4248" w:type="dxa"/>
          </w:tcPr>
          <w:p w:rsidR="00950430" w:rsidRDefault="004520D1" w:rsidP="00815904">
            <w:pPr>
              <w:rPr>
                <w:lang w:eastAsia="ar-SA"/>
              </w:rPr>
            </w:pPr>
            <w:r>
              <w:rPr>
                <w:lang w:eastAsia="ar-SA"/>
              </w:rPr>
              <w:t xml:space="preserve">Ability to reject responses for </w:t>
            </w:r>
            <w:r w:rsidR="00815904">
              <w:rPr>
                <w:lang w:eastAsia="ar-SA"/>
              </w:rPr>
              <w:t>all</w:t>
            </w:r>
            <w:r>
              <w:rPr>
                <w:lang w:eastAsia="ar-SA"/>
              </w:rPr>
              <w:t xml:space="preserve"> DataMart’s request queue in the DataMart client application</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Install Models</w:t>
            </w:r>
          </w:p>
        </w:tc>
        <w:tc>
          <w:tcPr>
            <w:tcW w:w="4248" w:type="dxa"/>
          </w:tcPr>
          <w:p w:rsidR="00950430" w:rsidRDefault="004520D1" w:rsidP="004520D1">
            <w:pPr>
              <w:rPr>
                <w:lang w:eastAsia="ar-SA"/>
              </w:rPr>
            </w:pPr>
            <w:r>
              <w:rPr>
                <w:lang w:eastAsia="ar-SA"/>
              </w:rPr>
              <w:t>Ability to install models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Uninstall Models</w:t>
            </w:r>
          </w:p>
        </w:tc>
        <w:tc>
          <w:tcPr>
            <w:tcW w:w="4248" w:type="dxa"/>
          </w:tcPr>
          <w:p w:rsidR="00950430" w:rsidRDefault="004520D1" w:rsidP="00733A5B">
            <w:pPr>
              <w:rPr>
                <w:lang w:eastAsia="ar-SA"/>
              </w:rPr>
            </w:pPr>
            <w:r>
              <w:rPr>
                <w:lang w:eastAsia="ar-SA"/>
              </w:rPr>
              <w:t>Ability to uninstall models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Run Audit Report</w:t>
            </w:r>
          </w:p>
        </w:tc>
        <w:tc>
          <w:tcPr>
            <w:tcW w:w="4248" w:type="dxa"/>
          </w:tcPr>
          <w:p w:rsidR="00950430" w:rsidRDefault="004520D1" w:rsidP="004520D1">
            <w:pPr>
              <w:rPr>
                <w:lang w:eastAsia="ar-SA"/>
              </w:rPr>
            </w:pPr>
            <w:r>
              <w:rPr>
                <w:lang w:eastAsia="ar-SA"/>
              </w:rPr>
              <w:t>Ability to run an audit report for any DataMart</w:t>
            </w:r>
          </w:p>
        </w:tc>
      </w:tr>
      <w:tr w:rsidR="00950430" w:rsidTr="008D58F2">
        <w:tc>
          <w:tcPr>
            <w:tcW w:w="1548" w:type="dxa"/>
          </w:tcPr>
          <w:p w:rsidR="00950430" w:rsidRDefault="00950430" w:rsidP="00733A5B">
            <w:pPr>
              <w:rPr>
                <w:lang w:eastAsia="ar-SA"/>
              </w:rPr>
            </w:pPr>
          </w:p>
        </w:tc>
        <w:tc>
          <w:tcPr>
            <w:tcW w:w="3060" w:type="dxa"/>
          </w:tcPr>
          <w:p w:rsidR="00950430" w:rsidRDefault="00950430" w:rsidP="00950430">
            <w:pPr>
              <w:rPr>
                <w:lang w:eastAsia="ar-SA"/>
              </w:rPr>
            </w:pPr>
            <w:r>
              <w:rPr>
                <w:lang w:eastAsia="ar-SA"/>
              </w:rPr>
              <w:t>Approve/Reject Reponses</w:t>
            </w:r>
          </w:p>
        </w:tc>
        <w:tc>
          <w:tcPr>
            <w:tcW w:w="4248" w:type="dxa"/>
          </w:tcPr>
          <w:p w:rsidR="00950430" w:rsidRDefault="004520D1" w:rsidP="00733A5B">
            <w:pPr>
              <w:rPr>
                <w:lang w:eastAsia="ar-SA"/>
              </w:rPr>
            </w:pPr>
            <w:r>
              <w:rPr>
                <w:lang w:eastAsia="ar-SA"/>
              </w:rPr>
              <w:t>Ability to approve or reject responses for any DataMart’s requests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Skip Response Approval</w:t>
            </w:r>
          </w:p>
        </w:tc>
        <w:tc>
          <w:tcPr>
            <w:tcW w:w="4248" w:type="dxa"/>
          </w:tcPr>
          <w:p w:rsidR="00950430" w:rsidRDefault="004520D1" w:rsidP="00733A5B">
            <w:pPr>
              <w:rPr>
                <w:lang w:eastAsia="ar-SA"/>
              </w:rPr>
            </w:pPr>
            <w:r>
              <w:rPr>
                <w:lang w:eastAsia="ar-SA"/>
              </w:rPr>
              <w:t>Ability to disable the requirement for re</w:t>
            </w:r>
            <w:r w:rsidR="00815904">
              <w:rPr>
                <w:lang w:eastAsia="ar-SA"/>
              </w:rPr>
              <w:t>sponses to be approved by an administrator for all DataMarts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Group/Ungroup Responses</w:t>
            </w:r>
          </w:p>
        </w:tc>
        <w:tc>
          <w:tcPr>
            <w:tcW w:w="4248" w:type="dxa"/>
          </w:tcPr>
          <w:p w:rsidR="00950430" w:rsidRDefault="00815904" w:rsidP="00733A5B">
            <w:pPr>
              <w:rPr>
                <w:lang w:eastAsia="ar-SA"/>
              </w:rPr>
            </w:pPr>
            <w:r>
              <w:rPr>
                <w:lang w:eastAsia="ar-SA"/>
              </w:rPr>
              <w:t>Ability to group/ungroup multiple DataMart responses into a single virtual result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DataMart Change</w:t>
            </w:r>
          </w:p>
        </w:tc>
        <w:tc>
          <w:tcPr>
            <w:tcW w:w="4248" w:type="dxa"/>
          </w:tcPr>
          <w:p w:rsidR="00950430" w:rsidRDefault="00815904" w:rsidP="00815904">
            <w:pPr>
              <w:rPr>
                <w:lang w:eastAsia="ar-SA"/>
              </w:rPr>
            </w:pPr>
            <w:r>
              <w:rPr>
                <w:lang w:eastAsia="ar-SA"/>
              </w:rPr>
              <w:t>Ability to subscribe any DataMart change event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950430" w:rsidRDefault="00950430" w:rsidP="00733A5B">
            <w:pPr>
              <w:rPr>
                <w:lang w:eastAsia="ar-SA"/>
              </w:rPr>
            </w:pPr>
            <w:r>
              <w:rPr>
                <w:lang w:eastAsia="ar-SA"/>
              </w:rPr>
              <w:t>Default User Permissions</w:t>
            </w:r>
          </w:p>
        </w:tc>
        <w:tc>
          <w:tcPr>
            <w:tcW w:w="3060" w:type="dxa"/>
          </w:tcPr>
          <w:p w:rsidR="00950430" w:rsidRDefault="00950430" w:rsidP="00733A5B">
            <w:pPr>
              <w:rPr>
                <w:lang w:eastAsia="ar-SA"/>
              </w:rPr>
            </w:pPr>
            <w:r>
              <w:rPr>
                <w:lang w:eastAsia="ar-SA"/>
              </w:rPr>
              <w:t>Manage Access</w:t>
            </w:r>
          </w:p>
        </w:tc>
        <w:tc>
          <w:tcPr>
            <w:tcW w:w="4248" w:type="dxa"/>
          </w:tcPr>
          <w:p w:rsidR="00950430" w:rsidRDefault="00815904" w:rsidP="00815904">
            <w:pPr>
              <w:rPr>
                <w:lang w:eastAsia="ar-SA"/>
              </w:rPr>
            </w:pPr>
            <w:r>
              <w:rPr>
                <w:lang w:eastAsia="ar-SA"/>
              </w:rPr>
              <w:t>Ability to modify any User’s access rights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Edit</w:t>
            </w:r>
          </w:p>
        </w:tc>
        <w:tc>
          <w:tcPr>
            <w:tcW w:w="4248" w:type="dxa"/>
          </w:tcPr>
          <w:p w:rsidR="00950430" w:rsidRDefault="00815904" w:rsidP="00815904">
            <w:pPr>
              <w:rPr>
                <w:lang w:eastAsia="ar-SA"/>
              </w:rPr>
            </w:pPr>
            <w:r>
              <w:rPr>
                <w:lang w:eastAsia="ar-SA"/>
              </w:rPr>
              <w:t>Ability to modify the profile for any users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Delete</w:t>
            </w:r>
          </w:p>
        </w:tc>
        <w:tc>
          <w:tcPr>
            <w:tcW w:w="4248" w:type="dxa"/>
          </w:tcPr>
          <w:p w:rsidR="00950430" w:rsidRDefault="00815904" w:rsidP="00733A5B">
            <w:pPr>
              <w:rPr>
                <w:lang w:eastAsia="ar-SA"/>
              </w:rPr>
            </w:pPr>
            <w:r>
              <w:rPr>
                <w:lang w:eastAsia="ar-SA"/>
              </w:rPr>
              <w:t>Ability to delete any user account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Read</w:t>
            </w:r>
          </w:p>
        </w:tc>
        <w:tc>
          <w:tcPr>
            <w:tcW w:w="4248" w:type="dxa"/>
          </w:tcPr>
          <w:p w:rsidR="00950430" w:rsidRDefault="00815904" w:rsidP="00733A5B">
            <w:pPr>
              <w:rPr>
                <w:lang w:eastAsia="ar-SA"/>
              </w:rPr>
            </w:pPr>
            <w:r>
              <w:rPr>
                <w:lang w:eastAsia="ar-SA"/>
              </w:rPr>
              <w:t>Ability view any user profile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Password</w:t>
            </w:r>
          </w:p>
        </w:tc>
        <w:tc>
          <w:tcPr>
            <w:tcW w:w="4248" w:type="dxa"/>
          </w:tcPr>
          <w:p w:rsidR="00950430" w:rsidRDefault="00815904" w:rsidP="00815904">
            <w:pPr>
              <w:rPr>
                <w:lang w:eastAsia="ar-SA"/>
              </w:rPr>
            </w:pPr>
            <w:r>
              <w:rPr>
                <w:lang w:eastAsia="ar-SA"/>
              </w:rPr>
              <w:t>Ability to modify any user’s password</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Login</w:t>
            </w:r>
          </w:p>
        </w:tc>
        <w:tc>
          <w:tcPr>
            <w:tcW w:w="4248" w:type="dxa"/>
          </w:tcPr>
          <w:p w:rsidR="00950430" w:rsidRDefault="00815904" w:rsidP="00815904">
            <w:pPr>
              <w:rPr>
                <w:lang w:eastAsia="ar-SA"/>
              </w:rPr>
            </w:pPr>
            <w:r>
              <w:rPr>
                <w:lang w:eastAsia="ar-SA"/>
              </w:rPr>
              <w:t>Ability to modify any user’s username</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Manage Notifications</w:t>
            </w:r>
          </w:p>
        </w:tc>
        <w:tc>
          <w:tcPr>
            <w:tcW w:w="4248" w:type="dxa"/>
          </w:tcPr>
          <w:p w:rsidR="00950430" w:rsidRDefault="00815904" w:rsidP="00815904">
            <w:pPr>
              <w:rPr>
                <w:lang w:eastAsia="ar-SA"/>
              </w:rPr>
            </w:pPr>
            <w:r>
              <w:rPr>
                <w:lang w:eastAsia="ar-SA"/>
              </w:rPr>
              <w:t>Ability to modify any user’s notification options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Change X.509 Certificate</w:t>
            </w:r>
          </w:p>
        </w:tc>
        <w:tc>
          <w:tcPr>
            <w:tcW w:w="4248" w:type="dxa"/>
          </w:tcPr>
          <w:p w:rsidR="00950430" w:rsidRDefault="00815904" w:rsidP="00733A5B">
            <w:pPr>
              <w:rPr>
                <w:lang w:eastAsia="ar-SA"/>
              </w:rPr>
            </w:pPr>
            <w:r>
              <w:rPr>
                <w:lang w:eastAsia="ar-SA"/>
              </w:rPr>
              <w:t>Ability to modify any user’s X.509 certificate thumbprint</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User Change</w:t>
            </w:r>
          </w:p>
        </w:tc>
        <w:tc>
          <w:tcPr>
            <w:tcW w:w="4248" w:type="dxa"/>
          </w:tcPr>
          <w:p w:rsidR="00950430" w:rsidRDefault="00815904" w:rsidP="00815904">
            <w:pPr>
              <w:rPr>
                <w:lang w:eastAsia="ar-SA"/>
              </w:rPr>
            </w:pPr>
            <w:r>
              <w:rPr>
                <w:lang w:eastAsia="ar-SA"/>
              </w:rPr>
              <w:t>Ability to subscribe to the profile change event for any user</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Event: Registration Submitted</w:t>
            </w:r>
          </w:p>
        </w:tc>
        <w:tc>
          <w:tcPr>
            <w:tcW w:w="4248" w:type="dxa"/>
          </w:tcPr>
          <w:p w:rsidR="00950430" w:rsidRDefault="00815904" w:rsidP="00815904">
            <w:pPr>
              <w:rPr>
                <w:lang w:eastAsia="ar-SA"/>
              </w:rPr>
            </w:pPr>
            <w:r>
              <w:rPr>
                <w:lang w:eastAsia="ar-SA"/>
              </w:rPr>
              <w:t>Ability to subscribe to new user registration events for all organizations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r>
              <w:rPr>
                <w:lang w:eastAsia="ar-SA"/>
              </w:rPr>
              <w:t xml:space="preserve">Event Registration </w:t>
            </w:r>
            <w:r w:rsidR="0081648E">
              <w:rPr>
                <w:lang w:eastAsia="ar-SA"/>
              </w:rPr>
              <w:t xml:space="preserve">Status </w:t>
            </w:r>
            <w:r>
              <w:rPr>
                <w:lang w:eastAsia="ar-SA"/>
              </w:rPr>
              <w:t>Changed</w:t>
            </w:r>
          </w:p>
        </w:tc>
        <w:tc>
          <w:tcPr>
            <w:tcW w:w="4248" w:type="dxa"/>
          </w:tcPr>
          <w:p w:rsidR="00950430" w:rsidRDefault="00815904" w:rsidP="00733A5B">
            <w:pPr>
              <w:rPr>
                <w:lang w:eastAsia="ar-SA"/>
              </w:rPr>
            </w:pPr>
            <w:r>
              <w:rPr>
                <w:lang w:eastAsia="ar-SA"/>
              </w:rPr>
              <w:t>Ability to subscribe to any registration status change events for all organizations</w:t>
            </w:r>
          </w:p>
        </w:tc>
      </w:tr>
      <w:tr w:rsidR="00950430" w:rsidTr="008D58F2">
        <w:tc>
          <w:tcPr>
            <w:tcW w:w="1548" w:type="dxa"/>
          </w:tcPr>
          <w:p w:rsidR="00950430" w:rsidRDefault="00950430" w:rsidP="00733A5B">
            <w:pPr>
              <w:rPr>
                <w:lang w:eastAsia="ar-SA"/>
              </w:rPr>
            </w:pPr>
          </w:p>
        </w:tc>
        <w:tc>
          <w:tcPr>
            <w:tcW w:w="3060" w:type="dxa"/>
          </w:tcPr>
          <w:p w:rsidR="00950430" w:rsidRDefault="00950430" w:rsidP="00733A5B">
            <w:pPr>
              <w:rPr>
                <w:lang w:eastAsia="ar-SA"/>
              </w:rPr>
            </w:pPr>
          </w:p>
        </w:tc>
        <w:tc>
          <w:tcPr>
            <w:tcW w:w="4248" w:type="dxa"/>
          </w:tcPr>
          <w:p w:rsidR="00950430" w:rsidRDefault="00950430" w:rsidP="00733A5B">
            <w:pPr>
              <w:rPr>
                <w:lang w:eastAsia="ar-SA"/>
              </w:rPr>
            </w:pPr>
          </w:p>
        </w:tc>
      </w:tr>
      <w:tr w:rsidR="00950430" w:rsidTr="008D58F2">
        <w:tc>
          <w:tcPr>
            <w:tcW w:w="1548" w:type="dxa"/>
          </w:tcPr>
          <w:p w:rsidR="00233CA5" w:rsidRDefault="0081648E" w:rsidP="00FE1E7C">
            <w:pPr>
              <w:rPr>
                <w:lang w:eastAsia="ar-SA"/>
              </w:rPr>
            </w:pPr>
            <w:r>
              <w:rPr>
                <w:lang w:eastAsia="ar-SA"/>
              </w:rPr>
              <w:t>Default Request Permissions</w:t>
            </w:r>
          </w:p>
        </w:tc>
        <w:tc>
          <w:tcPr>
            <w:tcW w:w="3060" w:type="dxa"/>
          </w:tcPr>
          <w:p w:rsidR="00950430" w:rsidRDefault="0081648E" w:rsidP="00733A5B">
            <w:pPr>
              <w:rPr>
                <w:lang w:eastAsia="ar-SA"/>
              </w:rPr>
            </w:pPr>
            <w:r>
              <w:rPr>
                <w:lang w:eastAsia="ar-SA"/>
              </w:rPr>
              <w:t>Edit</w:t>
            </w:r>
          </w:p>
        </w:tc>
        <w:tc>
          <w:tcPr>
            <w:tcW w:w="4248" w:type="dxa"/>
          </w:tcPr>
          <w:p w:rsidR="00950430" w:rsidRDefault="00815904" w:rsidP="00BD15E1">
            <w:pPr>
              <w:rPr>
                <w:lang w:eastAsia="ar-SA"/>
              </w:rPr>
            </w:pPr>
            <w:r>
              <w:rPr>
                <w:lang w:eastAsia="ar-SA"/>
              </w:rPr>
              <w:t xml:space="preserve">Ability to </w:t>
            </w:r>
            <w:r w:rsidR="00BD15E1">
              <w:rPr>
                <w:lang w:eastAsia="ar-SA"/>
              </w:rPr>
              <w:t>edit requests created by any user</w:t>
            </w:r>
          </w:p>
        </w:tc>
      </w:tr>
      <w:tr w:rsidR="00950430" w:rsidTr="008D58F2">
        <w:tc>
          <w:tcPr>
            <w:tcW w:w="1548" w:type="dxa"/>
          </w:tcPr>
          <w:p w:rsidR="00950430" w:rsidRDefault="00950430" w:rsidP="00733A5B">
            <w:pPr>
              <w:rPr>
                <w:lang w:eastAsia="ar-SA"/>
              </w:rPr>
            </w:pPr>
          </w:p>
        </w:tc>
        <w:tc>
          <w:tcPr>
            <w:tcW w:w="3060" w:type="dxa"/>
          </w:tcPr>
          <w:p w:rsidR="00950430" w:rsidRDefault="0081648E" w:rsidP="00733A5B">
            <w:pPr>
              <w:rPr>
                <w:lang w:eastAsia="ar-SA"/>
              </w:rPr>
            </w:pPr>
            <w:r>
              <w:rPr>
                <w:lang w:eastAsia="ar-SA"/>
              </w:rPr>
              <w:t>Delete</w:t>
            </w:r>
          </w:p>
        </w:tc>
        <w:tc>
          <w:tcPr>
            <w:tcW w:w="4248" w:type="dxa"/>
          </w:tcPr>
          <w:p w:rsidR="00950430" w:rsidRDefault="00E478B5" w:rsidP="00733A5B">
            <w:pPr>
              <w:rPr>
                <w:lang w:eastAsia="ar-SA"/>
              </w:rPr>
            </w:pPr>
            <w:r>
              <w:rPr>
                <w:lang w:eastAsia="ar-SA"/>
              </w:rPr>
              <w:t>Ability to delete requests</w:t>
            </w:r>
            <w:r w:rsidR="00BD15E1">
              <w:rPr>
                <w:lang w:eastAsia="ar-SA"/>
              </w:rPr>
              <w:t xml:space="preserve">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Read</w:t>
            </w:r>
          </w:p>
        </w:tc>
        <w:tc>
          <w:tcPr>
            <w:tcW w:w="4248" w:type="dxa"/>
          </w:tcPr>
          <w:p w:rsidR="0081648E" w:rsidRDefault="00773142" w:rsidP="00233CA5">
            <w:pPr>
              <w:rPr>
                <w:lang w:eastAsia="ar-SA"/>
              </w:rPr>
            </w:pPr>
            <w:r>
              <w:rPr>
                <w:lang w:eastAsia="ar-SA"/>
              </w:rPr>
              <w:t>Ability to view requests created by any user</w:t>
            </w:r>
          </w:p>
        </w:tc>
      </w:tr>
      <w:tr w:rsidR="0081648E" w:rsidTr="008D58F2">
        <w:tc>
          <w:tcPr>
            <w:tcW w:w="1548" w:type="dxa"/>
          </w:tcPr>
          <w:p w:rsidR="0081648E" w:rsidRDefault="0081648E" w:rsidP="00FE1E7C">
            <w:pPr>
              <w:rPr>
                <w:lang w:eastAsia="ar-SA"/>
              </w:rPr>
            </w:pPr>
          </w:p>
        </w:tc>
        <w:tc>
          <w:tcPr>
            <w:tcW w:w="3060" w:type="dxa"/>
          </w:tcPr>
          <w:p w:rsidR="0081648E" w:rsidRDefault="0081648E" w:rsidP="00733A5B">
            <w:pPr>
              <w:rPr>
                <w:lang w:eastAsia="ar-SA"/>
              </w:rPr>
            </w:pPr>
            <w:r>
              <w:rPr>
                <w:lang w:eastAsia="ar-SA"/>
              </w:rPr>
              <w:t>Change Routings After Submission</w:t>
            </w:r>
          </w:p>
        </w:tc>
        <w:tc>
          <w:tcPr>
            <w:tcW w:w="4248" w:type="dxa"/>
          </w:tcPr>
          <w:p w:rsidR="0081648E" w:rsidRDefault="00773142" w:rsidP="003F1B24">
            <w:pPr>
              <w:rPr>
                <w:lang w:eastAsia="ar-SA"/>
              </w:rPr>
            </w:pPr>
            <w:r>
              <w:rPr>
                <w:lang w:eastAsia="ar-SA"/>
              </w:rPr>
              <w:t xml:space="preserve">Ability to change DataMart routings for </w:t>
            </w:r>
            <w:r w:rsidR="003F1B24">
              <w:rPr>
                <w:lang w:eastAsia="ar-SA"/>
              </w:rPr>
              <w:t xml:space="preserve">all </w:t>
            </w:r>
            <w:r>
              <w:rPr>
                <w:lang w:eastAsia="ar-SA"/>
              </w:rPr>
              <w:t xml:space="preserve">requests </w:t>
            </w:r>
          </w:p>
        </w:tc>
      </w:tr>
      <w:tr w:rsidR="0081648E" w:rsidTr="008D58F2">
        <w:tc>
          <w:tcPr>
            <w:tcW w:w="1548" w:type="dxa"/>
          </w:tcPr>
          <w:p w:rsidR="0081648E" w:rsidRDefault="0081648E" w:rsidP="00233CA5">
            <w:pPr>
              <w:rPr>
                <w:lang w:eastAsia="ar-SA"/>
              </w:rPr>
            </w:pPr>
          </w:p>
        </w:tc>
        <w:tc>
          <w:tcPr>
            <w:tcW w:w="3060" w:type="dxa"/>
          </w:tcPr>
          <w:p w:rsidR="0081648E" w:rsidRDefault="0081648E" w:rsidP="00733A5B">
            <w:pPr>
              <w:rPr>
                <w:lang w:eastAsia="ar-SA"/>
              </w:rPr>
            </w:pPr>
            <w:r>
              <w:rPr>
                <w:lang w:eastAsia="ar-SA"/>
              </w:rPr>
              <w:t>View Submitted Request Status</w:t>
            </w:r>
          </w:p>
        </w:tc>
        <w:tc>
          <w:tcPr>
            <w:tcW w:w="4248" w:type="dxa"/>
          </w:tcPr>
          <w:p w:rsidR="0081648E" w:rsidRDefault="00773142" w:rsidP="003F1B24">
            <w:pPr>
              <w:rPr>
                <w:lang w:eastAsia="ar-SA"/>
              </w:rPr>
            </w:pPr>
            <w:r>
              <w:rPr>
                <w:lang w:eastAsia="ar-SA"/>
              </w:rPr>
              <w:t xml:space="preserve">Ability to view submitted request status for </w:t>
            </w:r>
            <w:r w:rsidR="003F1B24">
              <w:rPr>
                <w:lang w:eastAsia="ar-SA"/>
              </w:rPr>
              <w:t xml:space="preserve">all </w:t>
            </w:r>
            <w:r>
              <w:rPr>
                <w:lang w:eastAsia="ar-SA"/>
              </w:rPr>
              <w:t xml:space="preserve">requests </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Skip Request Approval</w:t>
            </w:r>
          </w:p>
        </w:tc>
        <w:tc>
          <w:tcPr>
            <w:tcW w:w="4248" w:type="dxa"/>
          </w:tcPr>
          <w:p w:rsidR="0081648E" w:rsidRDefault="00773142" w:rsidP="00733A5B">
            <w:pPr>
              <w:rPr>
                <w:lang w:eastAsia="ar-SA"/>
              </w:rPr>
            </w:pPr>
            <w:r>
              <w:rPr>
                <w:lang w:eastAsia="ar-SA"/>
              </w:rPr>
              <w:t xml:space="preserve">Disables requirement for requests to be </w:t>
            </w:r>
            <w:r w:rsidR="003F1B24">
              <w:rPr>
                <w:lang w:eastAsia="ar-SA"/>
              </w:rPr>
              <w:t>approved</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Approve/Reject Submission</w:t>
            </w:r>
          </w:p>
        </w:tc>
        <w:tc>
          <w:tcPr>
            <w:tcW w:w="4248" w:type="dxa"/>
          </w:tcPr>
          <w:p w:rsidR="0081648E" w:rsidRDefault="00233CA5" w:rsidP="00733A5B">
            <w:pPr>
              <w:rPr>
                <w:lang w:eastAsia="ar-SA"/>
              </w:rPr>
            </w:pPr>
            <w:r>
              <w:rPr>
                <w:lang w:eastAsia="ar-SA"/>
              </w:rPr>
              <w:t>Ability to approve / reject request submitted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Results</w:t>
            </w:r>
          </w:p>
        </w:tc>
        <w:tc>
          <w:tcPr>
            <w:tcW w:w="4248" w:type="dxa"/>
          </w:tcPr>
          <w:p w:rsidR="0081648E" w:rsidRDefault="00233CA5" w:rsidP="00733A5B">
            <w:pPr>
              <w:rPr>
                <w:lang w:eastAsia="ar-SA"/>
              </w:rPr>
            </w:pPr>
            <w:r>
              <w:rPr>
                <w:lang w:eastAsia="ar-SA"/>
              </w:rPr>
              <w:t>Ability to view results from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View Individual Results</w:t>
            </w:r>
          </w:p>
        </w:tc>
        <w:tc>
          <w:tcPr>
            <w:tcW w:w="4248" w:type="dxa"/>
          </w:tcPr>
          <w:p w:rsidR="0081648E" w:rsidRDefault="00233CA5" w:rsidP="00733A5B">
            <w:pPr>
              <w:rPr>
                <w:lang w:eastAsia="ar-SA"/>
              </w:rPr>
            </w:pPr>
            <w:r>
              <w:rPr>
                <w:lang w:eastAsia="ar-SA"/>
              </w:rPr>
              <w:t>Ability to view individual results</w:t>
            </w:r>
          </w:p>
        </w:tc>
      </w:tr>
      <w:tr w:rsidR="0081648E" w:rsidTr="008D58F2">
        <w:tc>
          <w:tcPr>
            <w:tcW w:w="1548" w:type="dxa"/>
          </w:tcPr>
          <w:p w:rsidR="0081648E" w:rsidRDefault="0081648E" w:rsidP="00733A5B">
            <w:pPr>
              <w:rPr>
                <w:lang w:eastAsia="ar-SA"/>
              </w:rPr>
            </w:pPr>
          </w:p>
        </w:tc>
        <w:tc>
          <w:tcPr>
            <w:tcW w:w="3060" w:type="dxa"/>
          </w:tcPr>
          <w:p w:rsidR="0081648E" w:rsidRDefault="0081648E" w:rsidP="0081648E">
            <w:pPr>
              <w:rPr>
                <w:lang w:eastAsia="ar-SA"/>
              </w:rPr>
            </w:pPr>
            <w:r>
              <w:rPr>
                <w:lang w:eastAsia="ar-SA"/>
              </w:rPr>
              <w:t>Event: Request Status Changed</w:t>
            </w:r>
          </w:p>
        </w:tc>
        <w:tc>
          <w:tcPr>
            <w:tcW w:w="4248" w:type="dxa"/>
          </w:tcPr>
          <w:p w:rsidR="0081648E" w:rsidRDefault="00233CA5" w:rsidP="00733A5B">
            <w:pPr>
              <w:rPr>
                <w:lang w:eastAsia="ar-SA"/>
              </w:rPr>
            </w:pPr>
            <w:r>
              <w:rPr>
                <w:lang w:eastAsia="ar-SA"/>
              </w:rPr>
              <w:t xml:space="preserve">Ability to </w:t>
            </w:r>
            <w:r w:rsidR="00D9742F">
              <w:rPr>
                <w:lang w:eastAsia="ar-SA"/>
              </w:rPr>
              <w:t>subscribe to the request status change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Request Reminder</w:t>
            </w:r>
          </w:p>
        </w:tc>
        <w:tc>
          <w:tcPr>
            <w:tcW w:w="4248" w:type="dxa"/>
          </w:tcPr>
          <w:p w:rsidR="0081648E" w:rsidRDefault="00D9742F" w:rsidP="00D9742F">
            <w:pPr>
              <w:rPr>
                <w:lang w:eastAsia="ar-SA"/>
              </w:rPr>
            </w:pPr>
            <w:r>
              <w:rPr>
                <w:lang w:eastAsia="ar-SA"/>
              </w:rPr>
              <w:t>Ability to subscribe to the request reminder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Reminder</w:t>
            </w:r>
          </w:p>
        </w:tc>
        <w:tc>
          <w:tcPr>
            <w:tcW w:w="4248" w:type="dxa"/>
          </w:tcPr>
          <w:p w:rsidR="0081648E" w:rsidRDefault="00D9742F" w:rsidP="00D9742F">
            <w:pPr>
              <w:rPr>
                <w:lang w:eastAsia="ar-SA"/>
              </w:rPr>
            </w:pPr>
            <w:r>
              <w:rPr>
                <w:lang w:eastAsia="ar-SA"/>
              </w:rPr>
              <w:t>Ability to subscribe to the results reminder change event for requests created by any user</w:t>
            </w:r>
          </w:p>
        </w:tc>
      </w:tr>
      <w:tr w:rsidR="0081648E" w:rsidTr="008D58F2">
        <w:tc>
          <w:tcPr>
            <w:tcW w:w="1548" w:type="dxa"/>
          </w:tcPr>
          <w:p w:rsidR="0081648E" w:rsidRDefault="0081648E" w:rsidP="00733A5B">
            <w:pPr>
              <w:rPr>
                <w:lang w:eastAsia="ar-SA"/>
              </w:rPr>
            </w:pPr>
          </w:p>
        </w:tc>
        <w:tc>
          <w:tcPr>
            <w:tcW w:w="3060" w:type="dxa"/>
          </w:tcPr>
          <w:p w:rsidR="0081648E" w:rsidRDefault="0081648E" w:rsidP="00733A5B">
            <w:pPr>
              <w:rPr>
                <w:lang w:eastAsia="ar-SA"/>
              </w:rPr>
            </w:pPr>
            <w:r>
              <w:rPr>
                <w:lang w:eastAsia="ar-SA"/>
              </w:rPr>
              <w:t>Event: Results Viewed</w:t>
            </w:r>
          </w:p>
        </w:tc>
        <w:tc>
          <w:tcPr>
            <w:tcW w:w="4248" w:type="dxa"/>
          </w:tcPr>
          <w:p w:rsidR="0081648E" w:rsidRDefault="00D9742F" w:rsidP="00F54BCB">
            <w:pPr>
              <w:keepNext/>
              <w:rPr>
                <w:lang w:eastAsia="ar-SA"/>
              </w:rPr>
            </w:pPr>
            <w:r>
              <w:rPr>
                <w:lang w:eastAsia="ar-SA"/>
              </w:rPr>
              <w:t>Ability to subscribe to the results viewed event for requests created by any user</w:t>
            </w:r>
          </w:p>
        </w:tc>
      </w:tr>
    </w:tbl>
    <w:p w:rsidR="00733A5B" w:rsidRDefault="00733A5B" w:rsidP="002F1F55">
      <w:pPr>
        <w:pStyle w:val="Heading2"/>
      </w:pPr>
      <w:bookmarkStart w:id="100" w:name="_Toc360201469"/>
      <w:r>
        <w:t>Organization Permissions</w:t>
      </w:r>
      <w:bookmarkEnd w:id="100"/>
    </w:p>
    <w:p w:rsidR="008C21A9" w:rsidRPr="008C21A9" w:rsidRDefault="008C21A9" w:rsidP="008C21A9">
      <w:pPr>
        <w:pStyle w:val="BodyText"/>
      </w:pPr>
      <w:r>
        <w:t xml:space="preserve">The </w:t>
      </w:r>
      <w:r w:rsidR="00001711">
        <w:t>Organization</w:t>
      </w:r>
      <w:r>
        <w:t xml:space="preserve"> Permissions can be found by clicking on an Organization after navigating to the Network/Organizations list page. </w:t>
      </w:r>
      <w:r w:rsidR="00DA247C">
        <w:t xml:space="preserve">  These settings apply to the selected organization.</w:t>
      </w:r>
    </w:p>
    <w:p w:rsidR="004F738B" w:rsidRDefault="004F738B" w:rsidP="004F738B">
      <w:pPr>
        <w:pStyle w:val="Caption"/>
        <w:keepNext/>
      </w:pPr>
      <w:r>
        <w:t xml:space="preserve">Table </w:t>
      </w:r>
      <w:fldSimple w:instr=" SEQ Table \* ARABIC ">
        <w:r w:rsidR="00526FB4">
          <w:rPr>
            <w:noProof/>
          </w:rPr>
          <w:t>4</w:t>
        </w:r>
      </w:fldSimple>
      <w:r>
        <w:t>: Organizational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8C21A9" w:rsidRPr="00BF3AFB" w:rsidTr="00F54BCB">
        <w:trPr>
          <w:tblHeader/>
        </w:trPr>
        <w:tc>
          <w:tcPr>
            <w:tcW w:w="1548" w:type="dxa"/>
            <w:shd w:val="clear" w:color="auto" w:fill="A6A6A6" w:themeFill="background1" w:themeFillShade="A6"/>
          </w:tcPr>
          <w:p w:rsidR="008C21A9" w:rsidRPr="00BF3AFB" w:rsidRDefault="008C21A9" w:rsidP="00600411">
            <w:pPr>
              <w:rPr>
                <w:b/>
                <w:lang w:eastAsia="ar-SA"/>
              </w:rPr>
            </w:pPr>
            <w:r w:rsidRPr="00BF3AFB">
              <w:rPr>
                <w:b/>
                <w:lang w:eastAsia="ar-SA"/>
              </w:rPr>
              <w:t>Category</w:t>
            </w:r>
          </w:p>
        </w:tc>
        <w:tc>
          <w:tcPr>
            <w:tcW w:w="3060" w:type="dxa"/>
            <w:shd w:val="clear" w:color="auto" w:fill="A6A6A6" w:themeFill="background1" w:themeFillShade="A6"/>
          </w:tcPr>
          <w:p w:rsidR="008C21A9" w:rsidRPr="00BF3AFB" w:rsidRDefault="008C21A9" w:rsidP="00600411">
            <w:pPr>
              <w:rPr>
                <w:b/>
                <w:lang w:eastAsia="ar-SA"/>
              </w:rPr>
            </w:pPr>
            <w:r w:rsidRPr="00BF3AFB">
              <w:rPr>
                <w:b/>
                <w:lang w:eastAsia="ar-SA"/>
              </w:rPr>
              <w:t>Right</w:t>
            </w:r>
          </w:p>
        </w:tc>
        <w:tc>
          <w:tcPr>
            <w:tcW w:w="4248" w:type="dxa"/>
            <w:shd w:val="clear" w:color="auto" w:fill="A6A6A6" w:themeFill="background1" w:themeFillShade="A6"/>
          </w:tcPr>
          <w:p w:rsidR="008C21A9" w:rsidRPr="00BF3AFB" w:rsidRDefault="008C21A9" w:rsidP="00600411">
            <w:pPr>
              <w:rPr>
                <w:b/>
                <w:lang w:eastAsia="ar-SA"/>
              </w:rPr>
            </w:pPr>
            <w:r w:rsidRPr="00BF3AFB">
              <w:rPr>
                <w:b/>
                <w:lang w:eastAsia="ar-SA"/>
              </w:rPr>
              <w:t>Description</w:t>
            </w:r>
          </w:p>
        </w:tc>
      </w:tr>
      <w:tr w:rsidR="008C21A9" w:rsidTr="008D58F2">
        <w:tc>
          <w:tcPr>
            <w:tcW w:w="1548" w:type="dxa"/>
          </w:tcPr>
          <w:p w:rsidR="008C21A9" w:rsidRDefault="00DA247C" w:rsidP="00600411">
            <w:pPr>
              <w:rPr>
                <w:lang w:eastAsia="ar-SA"/>
              </w:rPr>
            </w:pPr>
            <w:r>
              <w:rPr>
                <w:lang w:eastAsia="ar-SA"/>
              </w:rPr>
              <w:t>Access Control</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the </w:t>
            </w:r>
            <w:r w:rsidR="00DA247C">
              <w:rPr>
                <w:lang w:eastAsia="ar-SA"/>
              </w:rPr>
              <w:t>organizational access</w:t>
            </w:r>
            <w:r>
              <w:rPr>
                <w:lang w:eastAsia="ar-SA"/>
              </w:rPr>
              <w:t xml:space="preserve"> rights </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DA247C">
              <w:rPr>
                <w:lang w:eastAsia="ar-SA"/>
              </w:rPr>
              <w:t>the</w:t>
            </w:r>
            <w:r>
              <w:rPr>
                <w:lang w:eastAsia="ar-SA"/>
              </w:rPr>
              <w:t xml:space="preserve"> </w:t>
            </w:r>
            <w:r w:rsidR="00E0278C">
              <w:rPr>
                <w:lang w:eastAsia="ar-SA"/>
              </w:rPr>
              <w:t xml:space="preserve">profile of the </w:t>
            </w:r>
            <w:r>
              <w:rPr>
                <w:lang w:eastAsia="ar-SA"/>
              </w:rPr>
              <w:t>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DA247C">
            <w:pPr>
              <w:rPr>
                <w:lang w:eastAsia="ar-SA"/>
              </w:rPr>
            </w:pPr>
            <w:r>
              <w:rPr>
                <w:lang w:eastAsia="ar-SA"/>
              </w:rPr>
              <w:t xml:space="preserve">Ability to view </w:t>
            </w:r>
            <w:r w:rsidR="00DA247C">
              <w:rPr>
                <w:lang w:eastAsia="ar-SA"/>
              </w:rPr>
              <w:t>the</w:t>
            </w:r>
            <w:r>
              <w:rPr>
                <w:lang w:eastAsia="ar-SA"/>
              </w:rPr>
              <w:t xml:space="preserve"> organization’s profile</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Users</w:t>
            </w:r>
          </w:p>
        </w:tc>
        <w:tc>
          <w:tcPr>
            <w:tcW w:w="4248" w:type="dxa"/>
          </w:tcPr>
          <w:p w:rsidR="008C21A9" w:rsidRDefault="008C21A9" w:rsidP="00DA247C">
            <w:pPr>
              <w:rPr>
                <w:lang w:eastAsia="ar-SA"/>
              </w:rPr>
            </w:pPr>
            <w:r>
              <w:rPr>
                <w:lang w:eastAsia="ar-SA"/>
              </w:rPr>
              <w:t xml:space="preserve">Ability to create users for </w:t>
            </w:r>
            <w:r w:rsidR="00DA247C">
              <w:rPr>
                <w:lang w:eastAsia="ar-SA"/>
              </w:rPr>
              <w:t>the</w:t>
            </w:r>
            <w:r>
              <w:rPr>
                <w:lang w:eastAsia="ar-SA"/>
              </w:rPr>
              <w:t xml:space="preserve"> organization</w:t>
            </w:r>
            <w:r w:rsidR="00E0278C">
              <w:rPr>
                <w:lang w:eastAsia="ar-SA"/>
              </w:rPr>
              <w:t xml:space="preserve">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Create DataMarts</w:t>
            </w:r>
          </w:p>
        </w:tc>
        <w:tc>
          <w:tcPr>
            <w:tcW w:w="4248" w:type="dxa"/>
          </w:tcPr>
          <w:p w:rsidR="008C21A9" w:rsidRDefault="008C21A9" w:rsidP="00DA247C">
            <w:pPr>
              <w:rPr>
                <w:lang w:eastAsia="ar-SA"/>
              </w:rPr>
            </w:pPr>
            <w:r>
              <w:rPr>
                <w:lang w:eastAsia="ar-SA"/>
              </w:rPr>
              <w:t xml:space="preserve">Ability to create DataMarts for </w:t>
            </w:r>
            <w:r w:rsidR="00DA247C">
              <w:rPr>
                <w:lang w:eastAsia="ar-SA"/>
              </w:rPr>
              <w:t>the</w:t>
            </w:r>
            <w:r>
              <w:rPr>
                <w:lang w:eastAsia="ar-SA"/>
              </w:rPr>
              <w:t xml:space="preserve"> organization</w:t>
            </w:r>
            <w:r w:rsidR="00E0278C">
              <w:rPr>
                <w:lang w:eastAsia="ar-SA"/>
              </w:rPr>
              <w:t>s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New Request Submitted</w:t>
            </w:r>
          </w:p>
        </w:tc>
        <w:tc>
          <w:tcPr>
            <w:tcW w:w="4248" w:type="dxa"/>
          </w:tcPr>
          <w:p w:rsidR="008C21A9" w:rsidRDefault="008C21A9" w:rsidP="00DA247C">
            <w:pPr>
              <w:rPr>
                <w:lang w:eastAsia="ar-SA"/>
              </w:rPr>
            </w:pPr>
            <w:r>
              <w:rPr>
                <w:lang w:eastAsia="ar-SA"/>
              </w:rPr>
              <w:t xml:space="preserve">Ability to subscribe to new request submit events for </w:t>
            </w:r>
            <w:r w:rsidR="00DA247C">
              <w:rPr>
                <w:lang w:eastAsia="ar-SA"/>
              </w:rPr>
              <w:t>the organization’s</w:t>
            </w:r>
            <w:r>
              <w:rPr>
                <w:lang w:eastAsia="ar-SA"/>
              </w:rPr>
              <w:t xml:space="preserve"> users</w:t>
            </w:r>
            <w:r w:rsidR="00DA247C">
              <w:rPr>
                <w:lang w:eastAsia="ar-SA"/>
              </w:rPr>
              <w:t xml:space="preserve"> and any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Organization Change</w:t>
            </w:r>
          </w:p>
        </w:tc>
        <w:tc>
          <w:tcPr>
            <w:tcW w:w="4248" w:type="dxa"/>
          </w:tcPr>
          <w:p w:rsidR="008C21A9" w:rsidRDefault="008C21A9" w:rsidP="00DA247C">
            <w:pPr>
              <w:rPr>
                <w:lang w:eastAsia="ar-SA"/>
              </w:rPr>
            </w:pPr>
            <w:r>
              <w:rPr>
                <w:lang w:eastAsia="ar-SA"/>
              </w:rPr>
              <w:t xml:space="preserve">Ability to subscribe to subscribe to the event for changes </w:t>
            </w:r>
            <w:r w:rsidR="00DA247C">
              <w:rPr>
                <w:lang w:eastAsia="ar-SA"/>
              </w:rPr>
              <w:t>to</w:t>
            </w:r>
            <w:r>
              <w:rPr>
                <w:lang w:eastAsia="ar-SA"/>
              </w:rPr>
              <w:t xml:space="preserve"> </w:t>
            </w:r>
            <w:r w:rsidR="00DA247C">
              <w:rPr>
                <w:lang w:eastAsia="ar-SA"/>
              </w:rPr>
              <w:t>the</w:t>
            </w:r>
            <w:r>
              <w:rPr>
                <w:lang w:eastAsia="ar-SA"/>
              </w:rPr>
              <w:t xml:space="preserve"> organization </w:t>
            </w:r>
            <w:r w:rsidR="00DA247C">
              <w:rPr>
                <w:lang w:eastAsia="ar-SA"/>
              </w:rPr>
              <w:t xml:space="preserve"> and any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DataMart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DA247C">
            <w:pPr>
              <w:rPr>
                <w:lang w:eastAsia="ar-SA"/>
              </w:rPr>
            </w:pPr>
            <w:r>
              <w:rPr>
                <w:lang w:eastAsia="ar-SA"/>
              </w:rPr>
              <w:t xml:space="preserve">Ability to modify </w:t>
            </w:r>
            <w:r w:rsidR="00DA247C">
              <w:rPr>
                <w:lang w:eastAsia="ar-SA"/>
              </w:rPr>
              <w:t>the access rights for any DataMart of the organization or sub-organization</w:t>
            </w:r>
            <w:r w:rsidR="00E0278C">
              <w:rPr>
                <w:lang w:eastAsia="ar-SA"/>
              </w:rPr>
              <w:t>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E0278C">
            <w:pPr>
              <w:rPr>
                <w:lang w:eastAsia="ar-SA"/>
              </w:rPr>
            </w:pPr>
            <w:r>
              <w:rPr>
                <w:lang w:eastAsia="ar-SA"/>
              </w:rPr>
              <w:t xml:space="preserve">Ability to modify </w:t>
            </w:r>
            <w:r w:rsidR="00E0278C">
              <w:rPr>
                <w:lang w:eastAsia="ar-SA"/>
              </w:rPr>
              <w:t>the profile of any</w:t>
            </w:r>
            <w:r>
              <w:rPr>
                <w:lang w:eastAsia="ar-SA"/>
              </w:rPr>
              <w:t xml:space="preserve"> DataMart’s </w:t>
            </w:r>
            <w:r w:rsidR="00E0278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 xml:space="preserve">Ability to view </w:t>
            </w:r>
            <w:r w:rsidR="00E0278C">
              <w:rPr>
                <w:lang w:eastAsia="ar-SA"/>
              </w:rPr>
              <w:t xml:space="preserve">the profile of </w:t>
            </w:r>
            <w:r>
              <w:rPr>
                <w:lang w:eastAsia="ar-SA"/>
              </w:rPr>
              <w:t>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Request Metadata Update</w:t>
            </w:r>
          </w:p>
        </w:tc>
        <w:tc>
          <w:tcPr>
            <w:tcW w:w="4248" w:type="dxa"/>
          </w:tcPr>
          <w:p w:rsidR="008C21A9" w:rsidRDefault="008C21A9" w:rsidP="00600411">
            <w:pPr>
              <w:rPr>
                <w:lang w:eastAsia="ar-SA"/>
              </w:rPr>
            </w:pPr>
            <w:r>
              <w:rPr>
                <w:lang w:eastAsia="ar-SA"/>
              </w:rPr>
              <w:t>Ability to issue a Metadata update request  for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Request Queue</w:t>
            </w:r>
          </w:p>
        </w:tc>
        <w:tc>
          <w:tcPr>
            <w:tcW w:w="4248" w:type="dxa"/>
          </w:tcPr>
          <w:p w:rsidR="008C21A9" w:rsidRDefault="008C21A9" w:rsidP="00E0278C">
            <w:pPr>
              <w:rPr>
                <w:lang w:eastAsia="ar-SA"/>
              </w:rPr>
            </w:pPr>
            <w:r>
              <w:rPr>
                <w:lang w:eastAsia="ar-SA"/>
              </w:rPr>
              <w:t>Ability to view request queue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Upload Reponses</w:t>
            </w:r>
          </w:p>
        </w:tc>
        <w:tc>
          <w:tcPr>
            <w:tcW w:w="4248" w:type="dxa"/>
          </w:tcPr>
          <w:p w:rsidR="008C21A9" w:rsidRDefault="008C21A9" w:rsidP="00E0278C">
            <w:pPr>
              <w:rPr>
                <w:lang w:eastAsia="ar-SA"/>
              </w:rPr>
            </w:pPr>
            <w:r>
              <w:rPr>
                <w:lang w:eastAsia="ar-SA"/>
              </w:rPr>
              <w:t>Ability to upload responses to requests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Hold Requests</w:t>
            </w:r>
          </w:p>
        </w:tc>
        <w:tc>
          <w:tcPr>
            <w:tcW w:w="4248" w:type="dxa"/>
          </w:tcPr>
          <w:p w:rsidR="008C21A9" w:rsidRDefault="008C21A9" w:rsidP="00E0278C">
            <w:pPr>
              <w:rPr>
                <w:lang w:eastAsia="ar-SA"/>
              </w:rPr>
            </w:pPr>
            <w:r>
              <w:rPr>
                <w:lang w:eastAsia="ar-SA"/>
              </w:rPr>
              <w:t xml:space="preserve">Ability to hold responses </w:t>
            </w:r>
            <w:r w:rsidR="00E0278C">
              <w:rPr>
                <w:lang w:eastAsia="ar-SA"/>
              </w:rPr>
              <w:t xml:space="preserve">to requests </w:t>
            </w:r>
            <w:r>
              <w:rPr>
                <w:lang w:eastAsia="ar-SA"/>
              </w:rPr>
              <w:t>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Reject Requests</w:t>
            </w:r>
          </w:p>
        </w:tc>
        <w:tc>
          <w:tcPr>
            <w:tcW w:w="4248" w:type="dxa"/>
          </w:tcPr>
          <w:p w:rsidR="008C21A9" w:rsidRDefault="008C21A9" w:rsidP="00E0278C">
            <w:pPr>
              <w:rPr>
                <w:lang w:eastAsia="ar-SA"/>
              </w:rPr>
            </w:pPr>
            <w:r>
              <w:rPr>
                <w:lang w:eastAsia="ar-SA"/>
              </w:rPr>
              <w:t>Ability to reject responses for request in the DataMart client application</w:t>
            </w:r>
            <w:r w:rsidR="00E0278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Install Models</w:t>
            </w:r>
          </w:p>
        </w:tc>
        <w:tc>
          <w:tcPr>
            <w:tcW w:w="4248" w:type="dxa"/>
          </w:tcPr>
          <w:p w:rsidR="008C21A9" w:rsidRDefault="008C21A9" w:rsidP="00E0278C">
            <w:pPr>
              <w:rPr>
                <w:lang w:eastAsia="ar-SA"/>
              </w:rPr>
            </w:pPr>
            <w:r>
              <w:rPr>
                <w:lang w:eastAsia="ar-SA"/>
              </w:rPr>
              <w:t>Ability to install models for any DataMart</w:t>
            </w:r>
            <w:r w:rsidR="00E0278C">
              <w:rPr>
                <w:lang w:eastAsia="ar-SA"/>
              </w:rPr>
              <w:t xml:space="preserve"> of the organization or sub-organization</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Uninstall Models</w:t>
            </w:r>
          </w:p>
        </w:tc>
        <w:tc>
          <w:tcPr>
            <w:tcW w:w="4248" w:type="dxa"/>
          </w:tcPr>
          <w:p w:rsidR="008C21A9" w:rsidRDefault="008C21A9" w:rsidP="00E0278C">
            <w:pPr>
              <w:rPr>
                <w:lang w:eastAsia="ar-SA"/>
              </w:rPr>
            </w:pPr>
            <w:r>
              <w:rPr>
                <w:lang w:eastAsia="ar-SA"/>
              </w:rPr>
              <w:t>Ability to uninstall models for any DataMart</w:t>
            </w:r>
            <w:r w:rsidR="00E0278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Run Audit Report</w:t>
            </w:r>
          </w:p>
        </w:tc>
        <w:tc>
          <w:tcPr>
            <w:tcW w:w="4248" w:type="dxa"/>
          </w:tcPr>
          <w:p w:rsidR="008C21A9" w:rsidRDefault="008C21A9" w:rsidP="00600411">
            <w:pPr>
              <w:rPr>
                <w:lang w:eastAsia="ar-SA"/>
              </w:rPr>
            </w:pPr>
            <w:r>
              <w:rPr>
                <w:lang w:eastAsia="ar-SA"/>
              </w:rPr>
              <w:t>Ability to run an audit report for any DataMart</w:t>
            </w:r>
            <w:r w:rsidR="0038753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Re</w:t>
            </w:r>
            <w:r w:rsidR="00D16F03">
              <w:rPr>
                <w:lang w:eastAsia="ar-SA"/>
              </w:rPr>
              <w:t>s</w:t>
            </w:r>
            <w:r>
              <w:rPr>
                <w:lang w:eastAsia="ar-SA"/>
              </w:rPr>
              <w:t>ponses</w:t>
            </w:r>
          </w:p>
        </w:tc>
        <w:tc>
          <w:tcPr>
            <w:tcW w:w="4248" w:type="dxa"/>
          </w:tcPr>
          <w:p w:rsidR="008C21A9" w:rsidRDefault="008C21A9" w:rsidP="0038753C">
            <w:pPr>
              <w:rPr>
                <w:lang w:eastAsia="ar-SA"/>
              </w:rPr>
            </w:pPr>
            <w:r>
              <w:rPr>
                <w:lang w:eastAsia="ar-SA"/>
              </w:rPr>
              <w:t xml:space="preserve">Ability to approve or reject responses for any DataMart </w:t>
            </w:r>
            <w:r w:rsidR="0038753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Response Approval</w:t>
            </w:r>
          </w:p>
        </w:tc>
        <w:tc>
          <w:tcPr>
            <w:tcW w:w="4248" w:type="dxa"/>
          </w:tcPr>
          <w:p w:rsidR="008C21A9" w:rsidRDefault="008C21A9" w:rsidP="00600411">
            <w:pPr>
              <w:rPr>
                <w:lang w:eastAsia="ar-SA"/>
              </w:rPr>
            </w:pPr>
            <w:r>
              <w:rPr>
                <w:lang w:eastAsia="ar-SA"/>
              </w:rPr>
              <w:t>Ability to disable the requirement for responses to be approved by an administrator for all DataMarts</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Group/Ungroup Responses</w:t>
            </w:r>
          </w:p>
        </w:tc>
        <w:tc>
          <w:tcPr>
            <w:tcW w:w="4248" w:type="dxa"/>
          </w:tcPr>
          <w:p w:rsidR="008C21A9" w:rsidRDefault="008C21A9" w:rsidP="00C3227C">
            <w:pPr>
              <w:rPr>
                <w:lang w:eastAsia="ar-SA"/>
              </w:rPr>
            </w:pPr>
            <w:r>
              <w:rPr>
                <w:lang w:eastAsia="ar-SA"/>
              </w:rPr>
              <w:t xml:space="preserve">Ability to group/ungroup multiple responses </w:t>
            </w:r>
            <w:r w:rsidR="00C3227C">
              <w:rPr>
                <w:lang w:eastAsia="ar-SA"/>
              </w:rPr>
              <w:t xml:space="preserve">of any DataMart of the organization or sub-organizations </w:t>
            </w:r>
            <w:r>
              <w:rPr>
                <w:lang w:eastAsia="ar-SA"/>
              </w:rPr>
              <w:t>into a single virtual result</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DataMart Change</w:t>
            </w:r>
          </w:p>
        </w:tc>
        <w:tc>
          <w:tcPr>
            <w:tcW w:w="4248" w:type="dxa"/>
          </w:tcPr>
          <w:p w:rsidR="008C21A9" w:rsidRDefault="008C21A9" w:rsidP="00C3227C">
            <w:pPr>
              <w:rPr>
                <w:lang w:eastAsia="ar-SA"/>
              </w:rPr>
            </w:pPr>
            <w:r>
              <w:rPr>
                <w:lang w:eastAsia="ar-SA"/>
              </w:rPr>
              <w:t>Ability to subscribe DataMart change event</w:t>
            </w:r>
            <w:r w:rsidR="00C3227C">
              <w:rPr>
                <w:lang w:eastAsia="ar-SA"/>
              </w:rPr>
              <w:t xml:space="preserve"> of any DataMart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User Permissions</w:t>
            </w:r>
          </w:p>
        </w:tc>
        <w:tc>
          <w:tcPr>
            <w:tcW w:w="3060" w:type="dxa"/>
          </w:tcPr>
          <w:p w:rsidR="008C21A9" w:rsidRDefault="008C21A9" w:rsidP="00600411">
            <w:pPr>
              <w:rPr>
                <w:lang w:eastAsia="ar-SA"/>
              </w:rPr>
            </w:pPr>
            <w:r>
              <w:rPr>
                <w:lang w:eastAsia="ar-SA"/>
              </w:rPr>
              <w:t>Manage Access</w:t>
            </w:r>
          </w:p>
        </w:tc>
        <w:tc>
          <w:tcPr>
            <w:tcW w:w="4248" w:type="dxa"/>
          </w:tcPr>
          <w:p w:rsidR="008C21A9" w:rsidRDefault="008C21A9" w:rsidP="00C3227C">
            <w:pPr>
              <w:rPr>
                <w:lang w:eastAsia="ar-SA"/>
              </w:rPr>
            </w:pPr>
            <w:r>
              <w:rPr>
                <w:lang w:eastAsia="ar-SA"/>
              </w:rPr>
              <w:t>Ability to modify access rights</w:t>
            </w:r>
            <w:r w:rsidR="00C3227C">
              <w:rPr>
                <w:lang w:eastAsia="ar-SA"/>
              </w:rPr>
              <w:t xml:space="preserve"> of any users of the organization and sub-organization</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modify the profile for any users</w:t>
            </w:r>
            <w:r w:rsidR="00C3227C">
              <w:rPr>
                <w:lang w:eastAsia="ar-SA"/>
              </w:rPr>
              <w:t xml:space="preserve"> of the organization and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any user account</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C3227C">
            <w:pPr>
              <w:rPr>
                <w:lang w:eastAsia="ar-SA"/>
              </w:rPr>
            </w:pPr>
            <w:r>
              <w:rPr>
                <w:lang w:eastAsia="ar-SA"/>
              </w:rPr>
              <w:t xml:space="preserve">Ability view </w:t>
            </w:r>
            <w:r w:rsidR="00C3227C">
              <w:rPr>
                <w:lang w:eastAsia="ar-SA"/>
              </w:rPr>
              <w:t xml:space="preserve">the profile of </w:t>
            </w:r>
            <w:r>
              <w:rPr>
                <w:lang w:eastAsia="ar-SA"/>
              </w:rPr>
              <w:t xml:space="preserve">any user </w:t>
            </w:r>
            <w:r w:rsidR="00C3227C">
              <w:rPr>
                <w:lang w:eastAsia="ar-SA"/>
              </w:rPr>
              <w:t>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Password</w:t>
            </w:r>
          </w:p>
        </w:tc>
        <w:tc>
          <w:tcPr>
            <w:tcW w:w="4248" w:type="dxa"/>
          </w:tcPr>
          <w:p w:rsidR="008C21A9" w:rsidRDefault="008C21A9" w:rsidP="00600411">
            <w:pPr>
              <w:rPr>
                <w:lang w:eastAsia="ar-SA"/>
              </w:rPr>
            </w:pPr>
            <w:r>
              <w:rPr>
                <w:lang w:eastAsia="ar-SA"/>
              </w:rPr>
              <w:t>Ability to modify any user’s password</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Login</w:t>
            </w:r>
          </w:p>
        </w:tc>
        <w:tc>
          <w:tcPr>
            <w:tcW w:w="4248" w:type="dxa"/>
          </w:tcPr>
          <w:p w:rsidR="008C21A9" w:rsidRDefault="008C21A9" w:rsidP="00C3227C">
            <w:pPr>
              <w:rPr>
                <w:lang w:eastAsia="ar-SA"/>
              </w:rPr>
            </w:pPr>
            <w:r>
              <w:rPr>
                <w:lang w:eastAsia="ar-SA"/>
              </w:rPr>
              <w:t>Ability to modify any username</w:t>
            </w:r>
            <w:r w:rsidR="00C3227C">
              <w:rPr>
                <w:lang w:eastAsia="ar-SA"/>
              </w:rPr>
              <w:t xml:space="preserve"> of any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Manage Notifications</w:t>
            </w:r>
          </w:p>
        </w:tc>
        <w:tc>
          <w:tcPr>
            <w:tcW w:w="4248" w:type="dxa"/>
          </w:tcPr>
          <w:p w:rsidR="008C21A9" w:rsidRDefault="008C21A9" w:rsidP="00C3227C">
            <w:pPr>
              <w:rPr>
                <w:lang w:eastAsia="ar-SA"/>
              </w:rPr>
            </w:pPr>
            <w:r>
              <w:rPr>
                <w:lang w:eastAsia="ar-SA"/>
              </w:rPr>
              <w:t xml:space="preserve">Ability to modify </w:t>
            </w:r>
            <w:r w:rsidR="00C3227C">
              <w:rPr>
                <w:lang w:eastAsia="ar-SA"/>
              </w:rPr>
              <w:t>the</w:t>
            </w:r>
            <w:r>
              <w:rPr>
                <w:lang w:eastAsia="ar-SA"/>
              </w:rPr>
              <w:t xml:space="preserve"> notification options</w:t>
            </w:r>
            <w:r w:rsidR="00C3227C">
              <w:rPr>
                <w:lang w:eastAsia="ar-SA"/>
              </w:rPr>
              <w:t xml:space="preserve"> of the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X.509 Certificate</w:t>
            </w:r>
          </w:p>
        </w:tc>
        <w:tc>
          <w:tcPr>
            <w:tcW w:w="4248" w:type="dxa"/>
          </w:tcPr>
          <w:p w:rsidR="008C21A9" w:rsidRDefault="008C21A9" w:rsidP="00C3227C">
            <w:pPr>
              <w:rPr>
                <w:lang w:eastAsia="ar-SA"/>
              </w:rPr>
            </w:pPr>
            <w:r>
              <w:rPr>
                <w:lang w:eastAsia="ar-SA"/>
              </w:rPr>
              <w:t xml:space="preserve">Ability to modify </w:t>
            </w:r>
            <w:r w:rsidR="00C3227C">
              <w:rPr>
                <w:lang w:eastAsia="ar-SA"/>
              </w:rPr>
              <w:t xml:space="preserve">the </w:t>
            </w:r>
            <w:r>
              <w:rPr>
                <w:lang w:eastAsia="ar-SA"/>
              </w:rPr>
              <w:t>X.509 certificate thumbprint</w:t>
            </w:r>
            <w:r w:rsidR="00C3227C">
              <w:rPr>
                <w:lang w:eastAsia="ar-SA"/>
              </w:rPr>
              <w:t xml:space="preserve"> of any user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User Change</w:t>
            </w:r>
          </w:p>
        </w:tc>
        <w:tc>
          <w:tcPr>
            <w:tcW w:w="4248" w:type="dxa"/>
          </w:tcPr>
          <w:p w:rsidR="008C21A9" w:rsidRDefault="008C21A9" w:rsidP="00600411">
            <w:pPr>
              <w:rPr>
                <w:lang w:eastAsia="ar-SA"/>
              </w:rPr>
            </w:pPr>
            <w:r>
              <w:rPr>
                <w:lang w:eastAsia="ar-SA"/>
              </w:rPr>
              <w:t>Ability to subscribe to the profile change event for any user</w:t>
            </w:r>
            <w:r w:rsidR="00C3227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Submitted</w:t>
            </w:r>
          </w:p>
        </w:tc>
        <w:tc>
          <w:tcPr>
            <w:tcW w:w="4248" w:type="dxa"/>
          </w:tcPr>
          <w:p w:rsidR="008C21A9" w:rsidRDefault="008C21A9" w:rsidP="00C3227C">
            <w:pPr>
              <w:rPr>
                <w:lang w:eastAsia="ar-SA"/>
              </w:rPr>
            </w:pPr>
            <w:r>
              <w:rPr>
                <w:lang w:eastAsia="ar-SA"/>
              </w:rPr>
              <w:t xml:space="preserve">Ability to subscribe to new user registration events for </w:t>
            </w:r>
            <w:r w:rsidR="00C3227C">
              <w:rPr>
                <w:lang w:eastAsia="ar-SA"/>
              </w:rPr>
              <w:t xml:space="preserve">the </w:t>
            </w:r>
            <w:r>
              <w:rPr>
                <w:lang w:eastAsia="ar-SA"/>
              </w:rPr>
              <w:t>organization</w:t>
            </w:r>
            <w:r w:rsidR="00C3227C">
              <w:rPr>
                <w:lang w:eastAsia="ar-SA"/>
              </w:rPr>
              <w:t xml:space="preserve"> and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Registration Status Changed</w:t>
            </w:r>
          </w:p>
        </w:tc>
        <w:tc>
          <w:tcPr>
            <w:tcW w:w="4248" w:type="dxa"/>
          </w:tcPr>
          <w:p w:rsidR="008C21A9" w:rsidRDefault="008C21A9" w:rsidP="00C3227C">
            <w:pPr>
              <w:rPr>
                <w:lang w:eastAsia="ar-SA"/>
              </w:rPr>
            </w:pPr>
            <w:r>
              <w:rPr>
                <w:lang w:eastAsia="ar-SA"/>
              </w:rPr>
              <w:t xml:space="preserve">Ability to subscribe to any registration status change events for </w:t>
            </w:r>
            <w:r w:rsidR="00C3227C">
              <w:rPr>
                <w:lang w:eastAsia="ar-SA"/>
              </w:rPr>
              <w:t xml:space="preserve">the </w:t>
            </w:r>
            <w:r>
              <w:rPr>
                <w:lang w:eastAsia="ar-SA"/>
              </w:rPr>
              <w:t>organization</w:t>
            </w:r>
            <w:r w:rsidR="00C3227C">
              <w:rPr>
                <w:lang w:eastAsia="ar-SA"/>
              </w:rPr>
              <w:t xml:space="preserve"> or any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p>
        </w:tc>
        <w:tc>
          <w:tcPr>
            <w:tcW w:w="4248" w:type="dxa"/>
          </w:tcPr>
          <w:p w:rsidR="008C21A9" w:rsidRDefault="008C21A9" w:rsidP="00600411">
            <w:pPr>
              <w:rPr>
                <w:lang w:eastAsia="ar-SA"/>
              </w:rPr>
            </w:pPr>
          </w:p>
        </w:tc>
      </w:tr>
      <w:tr w:rsidR="008C21A9" w:rsidTr="008D58F2">
        <w:tc>
          <w:tcPr>
            <w:tcW w:w="1548" w:type="dxa"/>
          </w:tcPr>
          <w:p w:rsidR="008C21A9" w:rsidRDefault="008C21A9" w:rsidP="00600411">
            <w:pPr>
              <w:rPr>
                <w:lang w:eastAsia="ar-SA"/>
              </w:rPr>
            </w:pPr>
            <w:r>
              <w:rPr>
                <w:lang w:eastAsia="ar-SA"/>
              </w:rPr>
              <w:t>Default Request Permissions</w:t>
            </w:r>
          </w:p>
        </w:tc>
        <w:tc>
          <w:tcPr>
            <w:tcW w:w="3060" w:type="dxa"/>
          </w:tcPr>
          <w:p w:rsidR="008C21A9" w:rsidRDefault="008C21A9" w:rsidP="00600411">
            <w:pPr>
              <w:rPr>
                <w:lang w:eastAsia="ar-SA"/>
              </w:rPr>
            </w:pPr>
            <w:r>
              <w:rPr>
                <w:lang w:eastAsia="ar-SA"/>
              </w:rPr>
              <w:t>Edit</w:t>
            </w:r>
          </w:p>
        </w:tc>
        <w:tc>
          <w:tcPr>
            <w:tcW w:w="4248" w:type="dxa"/>
          </w:tcPr>
          <w:p w:rsidR="008C21A9" w:rsidRDefault="008C21A9" w:rsidP="00600411">
            <w:pPr>
              <w:rPr>
                <w:lang w:eastAsia="ar-SA"/>
              </w:rPr>
            </w:pPr>
            <w:r>
              <w:rPr>
                <w:lang w:eastAsia="ar-SA"/>
              </w:rPr>
              <w:t>Ability to edit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Delete</w:t>
            </w:r>
          </w:p>
        </w:tc>
        <w:tc>
          <w:tcPr>
            <w:tcW w:w="4248" w:type="dxa"/>
          </w:tcPr>
          <w:p w:rsidR="008C21A9" w:rsidRDefault="008C21A9" w:rsidP="00600411">
            <w:pPr>
              <w:rPr>
                <w:lang w:eastAsia="ar-SA"/>
              </w:rPr>
            </w:pPr>
            <w:r>
              <w:rPr>
                <w:lang w:eastAsia="ar-SA"/>
              </w:rPr>
              <w:t>Ability to delete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Read</w:t>
            </w:r>
          </w:p>
        </w:tc>
        <w:tc>
          <w:tcPr>
            <w:tcW w:w="4248" w:type="dxa"/>
          </w:tcPr>
          <w:p w:rsidR="008C21A9" w:rsidRDefault="008C21A9" w:rsidP="00600411">
            <w:pPr>
              <w:rPr>
                <w:lang w:eastAsia="ar-SA"/>
              </w:rPr>
            </w:pPr>
            <w:r>
              <w:rPr>
                <w:lang w:eastAsia="ar-SA"/>
              </w:rPr>
              <w:t>Ability to view requests created by any user</w:t>
            </w:r>
            <w:r w:rsidR="00D77E4C">
              <w:rPr>
                <w:lang w:eastAsia="ar-SA"/>
              </w:rPr>
              <w:t xml:space="preserve">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Change Routings After Submission</w:t>
            </w:r>
          </w:p>
        </w:tc>
        <w:tc>
          <w:tcPr>
            <w:tcW w:w="4248" w:type="dxa"/>
          </w:tcPr>
          <w:p w:rsidR="008C21A9" w:rsidRDefault="008C21A9" w:rsidP="00600411">
            <w:pPr>
              <w:rPr>
                <w:lang w:eastAsia="ar-SA"/>
              </w:rPr>
            </w:pPr>
            <w:r>
              <w:rPr>
                <w:lang w:eastAsia="ar-SA"/>
              </w:rPr>
              <w:t xml:space="preserve">Ability to change DataMart routings for all requests </w:t>
            </w:r>
            <w:r w:rsidR="00D77E4C">
              <w:rPr>
                <w:lang w:eastAsia="ar-SA"/>
              </w:rPr>
              <w:t>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Submitted Request Status</w:t>
            </w:r>
          </w:p>
        </w:tc>
        <w:tc>
          <w:tcPr>
            <w:tcW w:w="4248" w:type="dxa"/>
          </w:tcPr>
          <w:p w:rsidR="008C21A9" w:rsidRDefault="008C21A9" w:rsidP="00600411">
            <w:pPr>
              <w:rPr>
                <w:lang w:eastAsia="ar-SA"/>
              </w:rPr>
            </w:pPr>
            <w:r>
              <w:rPr>
                <w:lang w:eastAsia="ar-SA"/>
              </w:rPr>
              <w:t xml:space="preserve">Ability to view submitted request status for all requests </w:t>
            </w:r>
            <w:r w:rsidR="00D77E4C">
              <w:rPr>
                <w:lang w:eastAsia="ar-SA"/>
              </w:rPr>
              <w:t>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Skip Request Approval</w:t>
            </w:r>
          </w:p>
        </w:tc>
        <w:tc>
          <w:tcPr>
            <w:tcW w:w="4248" w:type="dxa"/>
          </w:tcPr>
          <w:p w:rsidR="008C21A9" w:rsidRDefault="008C21A9" w:rsidP="00600411">
            <w:pPr>
              <w:rPr>
                <w:lang w:eastAsia="ar-SA"/>
              </w:rPr>
            </w:pPr>
            <w:r>
              <w:rPr>
                <w:lang w:eastAsia="ar-SA"/>
              </w:rPr>
              <w:t>Disables requirement for requests to be approved</w:t>
            </w:r>
            <w:r w:rsidR="00D77E4C">
              <w:rPr>
                <w:lang w:eastAsia="ar-SA"/>
              </w:rPr>
              <w:t xml:space="preserve"> 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Approve/Reject Submission</w:t>
            </w:r>
          </w:p>
        </w:tc>
        <w:tc>
          <w:tcPr>
            <w:tcW w:w="4248" w:type="dxa"/>
          </w:tcPr>
          <w:p w:rsidR="008C21A9" w:rsidRDefault="008C21A9" w:rsidP="00600411">
            <w:pPr>
              <w:rPr>
                <w:lang w:eastAsia="ar-SA"/>
              </w:rPr>
            </w:pPr>
            <w:r>
              <w:rPr>
                <w:lang w:eastAsia="ar-SA"/>
              </w:rPr>
              <w:t>Ability to approve / reje</w:t>
            </w:r>
            <w:r w:rsidR="00D77E4C">
              <w:rPr>
                <w:lang w:eastAsia="ar-SA"/>
              </w:rPr>
              <w:t>ct request submitted by 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Results</w:t>
            </w:r>
          </w:p>
        </w:tc>
        <w:tc>
          <w:tcPr>
            <w:tcW w:w="4248" w:type="dxa"/>
          </w:tcPr>
          <w:p w:rsidR="008C21A9" w:rsidRDefault="008C21A9" w:rsidP="00600411">
            <w:pPr>
              <w:rPr>
                <w:lang w:eastAsia="ar-SA"/>
              </w:rPr>
            </w:pPr>
            <w:r>
              <w:rPr>
                <w:lang w:eastAsia="ar-SA"/>
              </w:rPr>
              <w:t xml:space="preserve">Ability to view results from </w:t>
            </w:r>
            <w:r w:rsidR="00D77E4C">
              <w:rPr>
                <w:lang w:eastAsia="ar-SA"/>
              </w:rPr>
              <w:t>users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View Individual Results</w:t>
            </w:r>
          </w:p>
        </w:tc>
        <w:tc>
          <w:tcPr>
            <w:tcW w:w="4248" w:type="dxa"/>
          </w:tcPr>
          <w:p w:rsidR="008C21A9" w:rsidRDefault="008C21A9" w:rsidP="00600411">
            <w:pPr>
              <w:rPr>
                <w:lang w:eastAsia="ar-SA"/>
              </w:rPr>
            </w:pPr>
            <w:r>
              <w:rPr>
                <w:lang w:eastAsia="ar-SA"/>
              </w:rPr>
              <w:t>Ability to view individual results</w:t>
            </w:r>
            <w:r w:rsidR="00D77E4C">
              <w:rPr>
                <w:lang w:eastAsia="ar-SA"/>
              </w:rPr>
              <w:t xml:space="preserve"> of requests submitted by users of the organizations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Status Changed</w:t>
            </w:r>
          </w:p>
        </w:tc>
        <w:tc>
          <w:tcPr>
            <w:tcW w:w="4248" w:type="dxa"/>
          </w:tcPr>
          <w:p w:rsidR="008C21A9" w:rsidRDefault="008C21A9" w:rsidP="00D77E4C">
            <w:pPr>
              <w:rPr>
                <w:lang w:eastAsia="ar-SA"/>
              </w:rPr>
            </w:pPr>
            <w:r>
              <w:rPr>
                <w:lang w:eastAsia="ar-SA"/>
              </w:rPr>
              <w:t>Ability to subscribe to the request status change event for requests created by user</w:t>
            </w:r>
            <w:r w:rsidR="00D77E4C">
              <w:rPr>
                <w:lang w:eastAsia="ar-SA"/>
              </w:rPr>
              <w:t>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Request Reminder</w:t>
            </w:r>
          </w:p>
        </w:tc>
        <w:tc>
          <w:tcPr>
            <w:tcW w:w="4248" w:type="dxa"/>
          </w:tcPr>
          <w:p w:rsidR="008C21A9" w:rsidRDefault="008C21A9" w:rsidP="00D77E4C">
            <w:pPr>
              <w:rPr>
                <w:lang w:eastAsia="ar-SA"/>
              </w:rPr>
            </w:pPr>
            <w:r>
              <w:rPr>
                <w:lang w:eastAsia="ar-SA"/>
              </w:rPr>
              <w:t>Ability to subscribe to the request reminder event for requests created by user</w:t>
            </w:r>
            <w:r w:rsidR="00D77E4C">
              <w:rPr>
                <w:lang w:eastAsia="ar-SA"/>
              </w:rPr>
              <w:t>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Reminder</w:t>
            </w:r>
          </w:p>
        </w:tc>
        <w:tc>
          <w:tcPr>
            <w:tcW w:w="4248" w:type="dxa"/>
          </w:tcPr>
          <w:p w:rsidR="008C21A9" w:rsidRDefault="008C21A9" w:rsidP="00D77E4C">
            <w:pPr>
              <w:rPr>
                <w:lang w:eastAsia="ar-SA"/>
              </w:rPr>
            </w:pPr>
            <w:r>
              <w:rPr>
                <w:lang w:eastAsia="ar-SA"/>
              </w:rPr>
              <w:t>Ability to subscribe to the results reminder change event for requests created by user</w:t>
            </w:r>
            <w:r w:rsidR="00D77E4C">
              <w:rPr>
                <w:lang w:eastAsia="ar-SA"/>
              </w:rPr>
              <w:t>s of the organization or sub-organizations</w:t>
            </w:r>
          </w:p>
        </w:tc>
      </w:tr>
      <w:tr w:rsidR="008C21A9" w:rsidTr="008D58F2">
        <w:tc>
          <w:tcPr>
            <w:tcW w:w="1548" w:type="dxa"/>
          </w:tcPr>
          <w:p w:rsidR="008C21A9" w:rsidRDefault="008C21A9" w:rsidP="00600411">
            <w:pPr>
              <w:rPr>
                <w:lang w:eastAsia="ar-SA"/>
              </w:rPr>
            </w:pPr>
          </w:p>
        </w:tc>
        <w:tc>
          <w:tcPr>
            <w:tcW w:w="3060" w:type="dxa"/>
          </w:tcPr>
          <w:p w:rsidR="008C21A9" w:rsidRDefault="008C21A9" w:rsidP="00600411">
            <w:pPr>
              <w:rPr>
                <w:lang w:eastAsia="ar-SA"/>
              </w:rPr>
            </w:pPr>
            <w:r>
              <w:rPr>
                <w:lang w:eastAsia="ar-SA"/>
              </w:rPr>
              <w:t>Event: Results Viewed</w:t>
            </w:r>
          </w:p>
        </w:tc>
        <w:tc>
          <w:tcPr>
            <w:tcW w:w="4248" w:type="dxa"/>
          </w:tcPr>
          <w:p w:rsidR="008C21A9" w:rsidRDefault="008C21A9" w:rsidP="00F54BCB">
            <w:pPr>
              <w:keepNext/>
              <w:rPr>
                <w:lang w:eastAsia="ar-SA"/>
              </w:rPr>
            </w:pPr>
            <w:r>
              <w:rPr>
                <w:lang w:eastAsia="ar-SA"/>
              </w:rPr>
              <w:t>Ability to subscribe to the results viewed event for requests created by user</w:t>
            </w:r>
            <w:r w:rsidR="00D77E4C">
              <w:rPr>
                <w:lang w:eastAsia="ar-SA"/>
              </w:rPr>
              <w:t>s of the organization or sub-organizations</w:t>
            </w:r>
          </w:p>
        </w:tc>
      </w:tr>
    </w:tbl>
    <w:p w:rsidR="00733A5B" w:rsidRDefault="00733A5B" w:rsidP="002F1F55">
      <w:pPr>
        <w:pStyle w:val="Heading2"/>
      </w:pPr>
      <w:bookmarkStart w:id="101" w:name="_Toc360201470"/>
      <w:r>
        <w:t>DataMart Permissions</w:t>
      </w:r>
      <w:bookmarkEnd w:id="101"/>
    </w:p>
    <w:p w:rsidR="00EB1703" w:rsidRPr="00EB1703" w:rsidRDefault="00EB1703" w:rsidP="00EB1703">
      <w:pPr>
        <w:pStyle w:val="BodyText"/>
      </w:pPr>
      <w:r w:rsidRPr="00EB1703">
        <w:t xml:space="preserve">The </w:t>
      </w:r>
      <w:r>
        <w:t>DataMart</w:t>
      </w:r>
      <w:r w:rsidRPr="00EB1703">
        <w:t xml:space="preserve"> Permissions can be found by clicking on a </w:t>
      </w:r>
      <w:r>
        <w:t xml:space="preserve">DataMart </w:t>
      </w:r>
      <w:r w:rsidRPr="00EB1703">
        <w:t>after navigating to the Network/</w:t>
      </w:r>
      <w:r>
        <w:t>DataMarts</w:t>
      </w:r>
      <w:r w:rsidRPr="00EB1703">
        <w:t xml:space="preserve"> list page.   These settings apply to the selected </w:t>
      </w:r>
      <w:r w:rsidR="00501FC7">
        <w:t>DataMart</w:t>
      </w:r>
      <w:r w:rsidRPr="00EB1703">
        <w:t>.</w:t>
      </w:r>
    </w:p>
    <w:p w:rsidR="00733A5B" w:rsidRDefault="00733A5B" w:rsidP="00733A5B">
      <w:pPr>
        <w:rPr>
          <w:lang w:eastAsia="ar-SA"/>
        </w:rPr>
      </w:pPr>
    </w:p>
    <w:p w:rsidR="004F738B" w:rsidRDefault="004F738B" w:rsidP="004F738B">
      <w:pPr>
        <w:pStyle w:val="Caption"/>
        <w:keepNext/>
      </w:pPr>
      <w:r>
        <w:t xml:space="preserve">Table </w:t>
      </w:r>
      <w:fldSimple w:instr=" SEQ Table \* ARABIC ">
        <w:r w:rsidR="00526FB4">
          <w:rPr>
            <w:noProof/>
          </w:rPr>
          <w:t>5</w:t>
        </w:r>
      </w:fldSimple>
      <w:r>
        <w:t>: DataMart Permissions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501FC7" w:rsidRPr="00BF3AFB" w:rsidTr="00F54BCB">
        <w:trPr>
          <w:tblHeader/>
        </w:trPr>
        <w:tc>
          <w:tcPr>
            <w:tcW w:w="1548" w:type="dxa"/>
            <w:shd w:val="clear" w:color="auto" w:fill="A6A6A6" w:themeFill="background1" w:themeFillShade="A6"/>
          </w:tcPr>
          <w:p w:rsidR="00501FC7" w:rsidRPr="00BF3AFB" w:rsidRDefault="00501FC7" w:rsidP="006655FB">
            <w:pPr>
              <w:rPr>
                <w:b/>
                <w:lang w:eastAsia="ar-SA"/>
              </w:rPr>
            </w:pPr>
            <w:r w:rsidRPr="00BF3AFB">
              <w:rPr>
                <w:b/>
                <w:lang w:eastAsia="ar-SA"/>
              </w:rPr>
              <w:t>Category</w:t>
            </w:r>
          </w:p>
        </w:tc>
        <w:tc>
          <w:tcPr>
            <w:tcW w:w="3060" w:type="dxa"/>
            <w:shd w:val="clear" w:color="auto" w:fill="A6A6A6" w:themeFill="background1" w:themeFillShade="A6"/>
          </w:tcPr>
          <w:p w:rsidR="00501FC7" w:rsidRPr="00BF3AFB" w:rsidRDefault="00501FC7" w:rsidP="006655FB">
            <w:pPr>
              <w:rPr>
                <w:b/>
                <w:lang w:eastAsia="ar-SA"/>
              </w:rPr>
            </w:pPr>
            <w:r w:rsidRPr="00BF3AFB">
              <w:rPr>
                <w:b/>
                <w:lang w:eastAsia="ar-SA"/>
              </w:rPr>
              <w:t>Right</w:t>
            </w:r>
          </w:p>
        </w:tc>
        <w:tc>
          <w:tcPr>
            <w:tcW w:w="4248" w:type="dxa"/>
            <w:shd w:val="clear" w:color="auto" w:fill="A6A6A6" w:themeFill="background1" w:themeFillShade="A6"/>
          </w:tcPr>
          <w:p w:rsidR="00501FC7" w:rsidRPr="00BF3AFB" w:rsidRDefault="00501FC7" w:rsidP="006655FB">
            <w:pPr>
              <w:rPr>
                <w:b/>
                <w:lang w:eastAsia="ar-SA"/>
              </w:rPr>
            </w:pPr>
            <w:r w:rsidRPr="00BF3AFB">
              <w:rPr>
                <w:b/>
                <w:lang w:eastAsia="ar-SA"/>
              </w:rPr>
              <w:t>Description</w:t>
            </w:r>
          </w:p>
        </w:tc>
      </w:tr>
      <w:tr w:rsidR="00501FC7" w:rsidTr="008D58F2">
        <w:tc>
          <w:tcPr>
            <w:tcW w:w="1548" w:type="dxa"/>
          </w:tcPr>
          <w:p w:rsidR="00501FC7" w:rsidRDefault="00BF5D71" w:rsidP="006655FB">
            <w:pPr>
              <w:rPr>
                <w:lang w:eastAsia="ar-SA"/>
              </w:rPr>
            </w:pPr>
            <w:r>
              <w:rPr>
                <w:lang w:eastAsia="ar-SA"/>
              </w:rPr>
              <w:t>Access Control</w:t>
            </w:r>
          </w:p>
        </w:tc>
        <w:tc>
          <w:tcPr>
            <w:tcW w:w="3060" w:type="dxa"/>
          </w:tcPr>
          <w:p w:rsidR="00501FC7" w:rsidRDefault="00501FC7" w:rsidP="006655FB">
            <w:pPr>
              <w:rPr>
                <w:lang w:eastAsia="ar-SA"/>
              </w:rPr>
            </w:pPr>
            <w:r>
              <w:rPr>
                <w:lang w:eastAsia="ar-SA"/>
              </w:rPr>
              <w:t>Manage Access</w:t>
            </w:r>
          </w:p>
        </w:tc>
        <w:tc>
          <w:tcPr>
            <w:tcW w:w="4248" w:type="dxa"/>
          </w:tcPr>
          <w:p w:rsidR="00501FC7" w:rsidRDefault="00501FC7" w:rsidP="00BF5D71">
            <w:pPr>
              <w:rPr>
                <w:lang w:eastAsia="ar-SA"/>
              </w:rPr>
            </w:pPr>
            <w:r>
              <w:rPr>
                <w:lang w:eastAsia="ar-SA"/>
              </w:rPr>
              <w:t xml:space="preserve">Ability to modify the access rights for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Edit</w:t>
            </w:r>
          </w:p>
        </w:tc>
        <w:tc>
          <w:tcPr>
            <w:tcW w:w="4248" w:type="dxa"/>
          </w:tcPr>
          <w:p w:rsidR="00501FC7" w:rsidRDefault="00501FC7" w:rsidP="00BF5D71">
            <w:pPr>
              <w:rPr>
                <w:lang w:eastAsia="ar-SA"/>
              </w:rPr>
            </w:pPr>
            <w:r>
              <w:rPr>
                <w:lang w:eastAsia="ar-SA"/>
              </w:rPr>
              <w:t xml:space="preserve">Ability to modify the profile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Delete</w:t>
            </w:r>
          </w:p>
        </w:tc>
        <w:tc>
          <w:tcPr>
            <w:tcW w:w="4248" w:type="dxa"/>
          </w:tcPr>
          <w:p w:rsidR="00501FC7" w:rsidRDefault="00501FC7" w:rsidP="00BF5D71">
            <w:pPr>
              <w:rPr>
                <w:lang w:eastAsia="ar-SA"/>
              </w:rPr>
            </w:pPr>
            <w:r>
              <w:rPr>
                <w:lang w:eastAsia="ar-SA"/>
              </w:rPr>
              <w:t xml:space="preserve">Ability to delete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Read</w:t>
            </w:r>
          </w:p>
        </w:tc>
        <w:tc>
          <w:tcPr>
            <w:tcW w:w="4248" w:type="dxa"/>
          </w:tcPr>
          <w:p w:rsidR="00501FC7" w:rsidRDefault="00501FC7" w:rsidP="00BF5D71">
            <w:pPr>
              <w:rPr>
                <w:lang w:eastAsia="ar-SA"/>
              </w:rPr>
            </w:pPr>
            <w:r>
              <w:rPr>
                <w:lang w:eastAsia="ar-SA"/>
              </w:rPr>
              <w:t xml:space="preserve">Ability to view the profile of </w:t>
            </w:r>
            <w:r w:rsidR="00BF5D71">
              <w:rPr>
                <w:lang w:eastAsia="ar-SA"/>
              </w:rPr>
              <w:t>the</w:t>
            </w:r>
            <w:r>
              <w:rPr>
                <w:lang w:eastAsia="ar-SA"/>
              </w:rPr>
              <w:t xml:space="preserve"> </w:t>
            </w:r>
            <w:r w:rsidR="00BF5D71">
              <w:rPr>
                <w:lang w:eastAsia="ar-SA"/>
              </w:rPr>
              <w:t xml:space="preserve">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Request Metadata Update</w:t>
            </w:r>
          </w:p>
        </w:tc>
        <w:tc>
          <w:tcPr>
            <w:tcW w:w="4248" w:type="dxa"/>
          </w:tcPr>
          <w:p w:rsidR="00501FC7" w:rsidRDefault="00501FC7" w:rsidP="00BF5D71">
            <w:pPr>
              <w:rPr>
                <w:lang w:eastAsia="ar-SA"/>
              </w:rPr>
            </w:pPr>
            <w:r>
              <w:rPr>
                <w:lang w:eastAsia="ar-SA"/>
              </w:rPr>
              <w:t xml:space="preserve">Ability to issue a Metadata update request  for </w:t>
            </w:r>
            <w:r w:rsidR="00BF5D71">
              <w:rPr>
                <w:lang w:eastAsia="ar-SA"/>
              </w:rPr>
              <w:t>the selected</w:t>
            </w:r>
            <w:r>
              <w:rPr>
                <w:lang w:eastAsia="ar-SA"/>
              </w:rPr>
              <w:t xml:space="preserve"> 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View Request Queue</w:t>
            </w:r>
          </w:p>
        </w:tc>
        <w:tc>
          <w:tcPr>
            <w:tcW w:w="4248" w:type="dxa"/>
          </w:tcPr>
          <w:p w:rsidR="00501FC7" w:rsidRDefault="00501FC7" w:rsidP="00BF5D71">
            <w:pPr>
              <w:rPr>
                <w:lang w:eastAsia="ar-SA"/>
              </w:rPr>
            </w:pPr>
            <w:r>
              <w:rPr>
                <w:lang w:eastAsia="ar-SA"/>
              </w:rPr>
              <w:t xml:space="preserve">Ability to view request queue in the DataMart client application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Upload Reponses</w:t>
            </w:r>
          </w:p>
        </w:tc>
        <w:tc>
          <w:tcPr>
            <w:tcW w:w="4248" w:type="dxa"/>
          </w:tcPr>
          <w:p w:rsidR="00501FC7" w:rsidRDefault="00501FC7" w:rsidP="00BF5D71">
            <w:pPr>
              <w:rPr>
                <w:lang w:eastAsia="ar-SA"/>
              </w:rPr>
            </w:pPr>
            <w:r>
              <w:rPr>
                <w:lang w:eastAsia="ar-SA"/>
              </w:rPr>
              <w:t xml:space="preserve">Ability to upload responses to requests in the DataMart client application of </w:t>
            </w:r>
            <w:r w:rsidR="00BF5D71">
              <w:rPr>
                <w:lang w:eastAsia="ar-SA"/>
              </w:rPr>
              <w:t>the selected 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Hold Requests</w:t>
            </w:r>
          </w:p>
        </w:tc>
        <w:tc>
          <w:tcPr>
            <w:tcW w:w="4248" w:type="dxa"/>
          </w:tcPr>
          <w:p w:rsidR="00501FC7" w:rsidRDefault="00501FC7" w:rsidP="00BF5D71">
            <w:pPr>
              <w:rPr>
                <w:lang w:eastAsia="ar-SA"/>
              </w:rPr>
            </w:pPr>
            <w:r>
              <w:rPr>
                <w:lang w:eastAsia="ar-SA"/>
              </w:rPr>
              <w:t xml:space="preserve">Ability to hold responses to requests in the DataMart client application of </w:t>
            </w:r>
            <w:r w:rsidR="00BF5D71">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Reject Requests</w:t>
            </w:r>
          </w:p>
        </w:tc>
        <w:tc>
          <w:tcPr>
            <w:tcW w:w="4248" w:type="dxa"/>
          </w:tcPr>
          <w:p w:rsidR="00501FC7" w:rsidRDefault="00501FC7" w:rsidP="0027600A">
            <w:pPr>
              <w:rPr>
                <w:lang w:eastAsia="ar-SA"/>
              </w:rPr>
            </w:pPr>
            <w:r>
              <w:rPr>
                <w:lang w:eastAsia="ar-SA"/>
              </w:rPr>
              <w:t>Ability to reject responses for request in the DataMart client application of</w:t>
            </w:r>
            <w:r w:rsidR="0027600A">
              <w:rPr>
                <w:lang w:eastAsia="ar-SA"/>
              </w:rPr>
              <w:t xml:space="preserve"> 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Install Models</w:t>
            </w:r>
          </w:p>
        </w:tc>
        <w:tc>
          <w:tcPr>
            <w:tcW w:w="4248" w:type="dxa"/>
          </w:tcPr>
          <w:p w:rsidR="004F738B" w:rsidRDefault="00501FC7" w:rsidP="004F738B">
            <w:pPr>
              <w:rPr>
                <w:lang w:eastAsia="ar-SA"/>
              </w:rPr>
            </w:pPr>
            <w:r>
              <w:rPr>
                <w:lang w:eastAsia="ar-SA"/>
              </w:rPr>
              <w:t xml:space="preserve">Ability to install models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Uninstall Models</w:t>
            </w:r>
          </w:p>
        </w:tc>
        <w:tc>
          <w:tcPr>
            <w:tcW w:w="4248" w:type="dxa"/>
          </w:tcPr>
          <w:p w:rsidR="00501FC7" w:rsidRDefault="00501FC7" w:rsidP="0027600A">
            <w:pPr>
              <w:rPr>
                <w:lang w:eastAsia="ar-SA"/>
              </w:rPr>
            </w:pPr>
            <w:r>
              <w:rPr>
                <w:lang w:eastAsia="ar-SA"/>
              </w:rPr>
              <w:t xml:space="preserve">Ability to uninstall models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Run Audit Report</w:t>
            </w:r>
          </w:p>
        </w:tc>
        <w:tc>
          <w:tcPr>
            <w:tcW w:w="4248" w:type="dxa"/>
          </w:tcPr>
          <w:p w:rsidR="00501FC7" w:rsidRDefault="00501FC7" w:rsidP="0027600A">
            <w:pPr>
              <w:rPr>
                <w:lang w:eastAsia="ar-SA"/>
              </w:rPr>
            </w:pPr>
            <w:r>
              <w:rPr>
                <w:lang w:eastAsia="ar-SA"/>
              </w:rPr>
              <w:t xml:space="preserve">Ability to run an audit report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Approve/Reject Reponses</w:t>
            </w:r>
          </w:p>
        </w:tc>
        <w:tc>
          <w:tcPr>
            <w:tcW w:w="4248" w:type="dxa"/>
          </w:tcPr>
          <w:p w:rsidR="00501FC7" w:rsidRDefault="00501FC7" w:rsidP="0027600A">
            <w:pPr>
              <w:rPr>
                <w:lang w:eastAsia="ar-SA"/>
              </w:rPr>
            </w:pPr>
            <w:r>
              <w:rPr>
                <w:lang w:eastAsia="ar-SA"/>
              </w:rPr>
              <w:t xml:space="preserve">Ability to approve or reject responses for </w:t>
            </w:r>
            <w:r w:rsidR="0027600A">
              <w:rPr>
                <w:lang w:eastAsia="ar-SA"/>
              </w:rPr>
              <w:t xml:space="preserve">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Skip Response Approval</w:t>
            </w:r>
          </w:p>
        </w:tc>
        <w:tc>
          <w:tcPr>
            <w:tcW w:w="4248" w:type="dxa"/>
          </w:tcPr>
          <w:p w:rsidR="00501FC7" w:rsidRDefault="00501FC7" w:rsidP="00EC539B">
            <w:pPr>
              <w:rPr>
                <w:lang w:eastAsia="ar-SA"/>
              </w:rPr>
            </w:pPr>
            <w:r>
              <w:rPr>
                <w:lang w:eastAsia="ar-SA"/>
              </w:rPr>
              <w:t xml:space="preserve">Ability to disable the requirement for responses to be approved by an administrator for </w:t>
            </w:r>
            <w:r w:rsidR="00EC539B">
              <w:rPr>
                <w:lang w:eastAsia="ar-SA"/>
              </w:rPr>
              <w:t>the selected</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Group/Ungroup Responses</w:t>
            </w:r>
          </w:p>
        </w:tc>
        <w:tc>
          <w:tcPr>
            <w:tcW w:w="4248" w:type="dxa"/>
          </w:tcPr>
          <w:p w:rsidR="00501FC7" w:rsidRDefault="00501FC7" w:rsidP="00EC539B">
            <w:pPr>
              <w:rPr>
                <w:lang w:eastAsia="ar-SA"/>
              </w:rPr>
            </w:pPr>
            <w:r>
              <w:rPr>
                <w:lang w:eastAsia="ar-SA"/>
              </w:rPr>
              <w:t xml:space="preserve">Ability to group/ungroup multiple responses of </w:t>
            </w:r>
            <w:r w:rsidR="00EC539B">
              <w:rPr>
                <w:lang w:eastAsia="ar-SA"/>
              </w:rPr>
              <w:t xml:space="preserve">the </w:t>
            </w:r>
            <w:r>
              <w:rPr>
                <w:lang w:eastAsia="ar-SA"/>
              </w:rPr>
              <w:t>DataMart into a single virtual result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r>
              <w:rPr>
                <w:lang w:eastAsia="ar-SA"/>
              </w:rPr>
              <w:t>Event: DataMart Change</w:t>
            </w:r>
          </w:p>
        </w:tc>
        <w:tc>
          <w:tcPr>
            <w:tcW w:w="4248" w:type="dxa"/>
          </w:tcPr>
          <w:p w:rsidR="00501FC7" w:rsidRDefault="00501FC7" w:rsidP="00EC539B">
            <w:pPr>
              <w:rPr>
                <w:lang w:eastAsia="ar-SA"/>
              </w:rPr>
            </w:pPr>
            <w:r>
              <w:rPr>
                <w:lang w:eastAsia="ar-SA"/>
              </w:rPr>
              <w:t>Ability to subscribe DataMart change event of</w:t>
            </w:r>
            <w:r w:rsidR="00EC539B">
              <w:rPr>
                <w:lang w:eastAsia="ar-SA"/>
              </w:rPr>
              <w:t xml:space="preserve"> the selected </w:t>
            </w:r>
            <w:r>
              <w:rPr>
                <w:lang w:eastAsia="ar-SA"/>
              </w:rPr>
              <w:t>DataMart</w:t>
            </w:r>
          </w:p>
        </w:tc>
      </w:tr>
      <w:tr w:rsidR="00501FC7" w:rsidTr="008D58F2">
        <w:tc>
          <w:tcPr>
            <w:tcW w:w="1548" w:type="dxa"/>
          </w:tcPr>
          <w:p w:rsidR="00501FC7" w:rsidRDefault="00501FC7" w:rsidP="006655FB">
            <w:pPr>
              <w:rPr>
                <w:lang w:eastAsia="ar-SA"/>
              </w:rPr>
            </w:pPr>
          </w:p>
        </w:tc>
        <w:tc>
          <w:tcPr>
            <w:tcW w:w="3060" w:type="dxa"/>
          </w:tcPr>
          <w:p w:rsidR="00501FC7" w:rsidRDefault="00501FC7" w:rsidP="006655FB">
            <w:pPr>
              <w:rPr>
                <w:lang w:eastAsia="ar-SA"/>
              </w:rPr>
            </w:pPr>
          </w:p>
        </w:tc>
        <w:tc>
          <w:tcPr>
            <w:tcW w:w="4248" w:type="dxa"/>
          </w:tcPr>
          <w:p w:rsidR="00501FC7" w:rsidRDefault="00501FC7" w:rsidP="006655FB">
            <w:pPr>
              <w:rPr>
                <w:lang w:eastAsia="ar-SA"/>
              </w:rPr>
            </w:pPr>
          </w:p>
        </w:tc>
      </w:tr>
      <w:tr w:rsidR="00BF5D71" w:rsidTr="008D58F2">
        <w:tc>
          <w:tcPr>
            <w:tcW w:w="1548" w:type="dxa"/>
          </w:tcPr>
          <w:p w:rsidR="00BF5D71" w:rsidRDefault="00EC539B" w:rsidP="00EC539B">
            <w:pPr>
              <w:rPr>
                <w:lang w:eastAsia="ar-SA"/>
              </w:rPr>
            </w:pPr>
            <w:r>
              <w:rPr>
                <w:lang w:eastAsia="ar-SA"/>
              </w:rPr>
              <w:t xml:space="preserve">ESP Query Builder  </w:t>
            </w:r>
          </w:p>
        </w:tc>
        <w:tc>
          <w:tcPr>
            <w:tcW w:w="3060" w:type="dxa"/>
          </w:tcPr>
          <w:p w:rsidR="00BF5D71" w:rsidRDefault="00EC539B" w:rsidP="006655FB">
            <w:pPr>
              <w:rPr>
                <w:lang w:eastAsia="ar-SA"/>
              </w:rPr>
            </w:pPr>
            <w:r>
              <w:rPr>
                <w:lang w:eastAsia="ar-SA"/>
              </w:rPr>
              <w:t>ICD-9 Diagnosis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Reportable Disease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EC539B" w:rsidP="006655FB">
            <w:pPr>
              <w:rPr>
                <w:lang w:eastAsia="ar-SA"/>
              </w:rPr>
            </w:pPr>
            <w:r>
              <w:rPr>
                <w:lang w:eastAsia="ar-SA"/>
              </w:rPr>
              <w:t>File Distribution</w:t>
            </w:r>
          </w:p>
        </w:tc>
        <w:tc>
          <w:tcPr>
            <w:tcW w:w="3060" w:type="dxa"/>
          </w:tcPr>
          <w:p w:rsidR="00BF5D71" w:rsidRDefault="00EC539B" w:rsidP="006655FB">
            <w:pPr>
              <w:rPr>
                <w:lang w:eastAsia="ar-SA"/>
              </w:rPr>
            </w:pPr>
            <w:r>
              <w:rPr>
                <w:lang w:eastAsia="ar-SA"/>
              </w:rPr>
              <w:t>File Distribution</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EC539B" w:rsidP="006655FB">
            <w:pPr>
              <w:rPr>
                <w:lang w:eastAsia="ar-SA"/>
              </w:rPr>
            </w:pPr>
            <w:r>
              <w:rPr>
                <w:lang w:eastAsia="ar-SA"/>
              </w:rPr>
              <w:t>Incidence Summary Queries</w:t>
            </w:r>
          </w:p>
        </w:tc>
        <w:tc>
          <w:tcPr>
            <w:tcW w:w="3060" w:type="dxa"/>
          </w:tcPr>
          <w:p w:rsidR="00BF5D71" w:rsidRDefault="00EC539B" w:rsidP="006655FB">
            <w:pPr>
              <w:rPr>
                <w:lang w:eastAsia="ar-SA"/>
              </w:rPr>
            </w:pPr>
            <w:proofErr w:type="spellStart"/>
            <w:r>
              <w:rPr>
                <w:lang w:eastAsia="ar-SA"/>
              </w:rPr>
              <w:t>Inci</w:t>
            </w:r>
            <w:proofErr w:type="spellEnd"/>
            <w:r>
              <w:rPr>
                <w:lang w:eastAsia="ar-SA"/>
              </w:rPr>
              <w:t>: ICD-9 Diagnosis (3-digit)</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proofErr w:type="spellStart"/>
            <w:r>
              <w:rPr>
                <w:lang w:eastAsia="ar-SA"/>
              </w:rPr>
              <w:t>Inci</w:t>
            </w:r>
            <w:proofErr w:type="spellEnd"/>
            <w:r>
              <w:rPr>
                <w:lang w:eastAsia="ar-SA"/>
              </w:rPr>
              <w:t xml:space="preserve">: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EC539B" w:rsidTr="008D58F2">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EC539B" w:rsidP="006655FB">
            <w:pPr>
              <w:rPr>
                <w:lang w:eastAsia="ar-SA"/>
              </w:rPr>
            </w:pPr>
            <w:r>
              <w:rPr>
                <w:lang w:eastAsia="ar-SA"/>
              </w:rPr>
              <w:t>Metadata Refresh Dates</w:t>
            </w:r>
          </w:p>
        </w:tc>
        <w:tc>
          <w:tcPr>
            <w:tcW w:w="4248" w:type="dxa"/>
          </w:tcPr>
          <w:p w:rsidR="00BF5D71" w:rsidRDefault="00BF5D71" w:rsidP="006655FB">
            <w:pPr>
              <w:rPr>
                <w:lang w:eastAsia="ar-SA"/>
              </w:rPr>
            </w:pPr>
          </w:p>
        </w:tc>
      </w:tr>
      <w:tr w:rsidR="00EC539B" w:rsidTr="008D58F2">
        <w:tc>
          <w:tcPr>
            <w:tcW w:w="1548" w:type="dxa"/>
          </w:tcPr>
          <w:p w:rsidR="00EC539B" w:rsidRDefault="00EC539B" w:rsidP="006655FB">
            <w:pPr>
              <w:rPr>
                <w:lang w:eastAsia="ar-SA"/>
              </w:rPr>
            </w:pPr>
          </w:p>
        </w:tc>
        <w:tc>
          <w:tcPr>
            <w:tcW w:w="3060" w:type="dxa"/>
          </w:tcPr>
          <w:p w:rsidR="00EC539B" w:rsidRDefault="00EC539B" w:rsidP="006655FB">
            <w:pPr>
              <w:rPr>
                <w:lang w:eastAsia="ar-SA"/>
              </w:rPr>
            </w:pPr>
          </w:p>
        </w:tc>
        <w:tc>
          <w:tcPr>
            <w:tcW w:w="4248" w:type="dxa"/>
          </w:tcPr>
          <w:p w:rsidR="00EC539B" w:rsidRDefault="00EC539B" w:rsidP="006655FB">
            <w:pPr>
              <w:rPr>
                <w:lang w:eastAsia="ar-SA"/>
              </w:rPr>
            </w:pPr>
          </w:p>
        </w:tc>
      </w:tr>
      <w:tr w:rsidR="00BF5D71" w:rsidTr="008D58F2">
        <w:tc>
          <w:tcPr>
            <w:tcW w:w="1548" w:type="dxa"/>
          </w:tcPr>
          <w:p w:rsidR="00BF5D71" w:rsidRDefault="00EC539B" w:rsidP="006655FB">
            <w:pPr>
              <w:rPr>
                <w:lang w:eastAsia="ar-SA"/>
              </w:rPr>
            </w:pPr>
            <w:r>
              <w:rPr>
                <w:lang w:eastAsia="ar-SA"/>
              </w:rPr>
              <w:t>Prevalence Summary Queries</w:t>
            </w: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w:t>
            </w:r>
            <w:proofErr w:type="spellStart"/>
            <w:r>
              <w:rPr>
                <w:lang w:eastAsia="ar-SA"/>
              </w:rPr>
              <w:t>Dispensings</w:t>
            </w:r>
            <w:proofErr w:type="spellEnd"/>
            <w:r>
              <w:rPr>
                <w:lang w:eastAsia="ar-SA"/>
              </w:rPr>
              <w:t xml:space="preserve"> by National Drug Code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Enrollment</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HCPCS Procedures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(4-digit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Diagnosis (5-digit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Procedures (3 digit codes)</w:t>
            </w:r>
          </w:p>
          <w:p w:rsidR="004F738B" w:rsidRDefault="004F738B" w:rsidP="006655FB">
            <w:pPr>
              <w:rPr>
                <w:lang w:eastAsia="ar-SA"/>
              </w:rPr>
            </w:pPr>
          </w:p>
          <w:p w:rsidR="004F738B" w:rsidRDefault="004F738B"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ICD-9 Procedures (4 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Pharmacy </w:t>
            </w:r>
            <w:proofErr w:type="spellStart"/>
            <w:r>
              <w:rPr>
                <w:lang w:eastAsia="ar-SA"/>
              </w:rPr>
              <w:t>Dispensings</w:t>
            </w:r>
            <w:proofErr w:type="spellEnd"/>
            <w:r>
              <w:rPr>
                <w:lang w:eastAsia="ar-SA"/>
              </w:rPr>
              <w:t xml:space="preserve"> by Drug Class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proofErr w:type="spellStart"/>
            <w:r>
              <w:rPr>
                <w:lang w:eastAsia="ar-SA"/>
              </w:rPr>
              <w:t>Prev</w:t>
            </w:r>
            <w:proofErr w:type="spellEnd"/>
            <w:r>
              <w:rPr>
                <w:lang w:eastAsia="ar-SA"/>
              </w:rPr>
              <w:t xml:space="preserve">: Pharmacy </w:t>
            </w:r>
            <w:proofErr w:type="spellStart"/>
            <w:r>
              <w:rPr>
                <w:lang w:eastAsia="ar-SA"/>
              </w:rPr>
              <w:t>Dispensings</w:t>
            </w:r>
            <w:proofErr w:type="spellEnd"/>
            <w:r>
              <w:rPr>
                <w:lang w:eastAsia="ar-SA"/>
              </w:rPr>
              <w:t xml:space="preserve"> by Generic Name</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BF5D71" w:rsidP="006655FB">
            <w:pPr>
              <w:rPr>
                <w:lang w:eastAsia="ar-SA"/>
              </w:rPr>
            </w:pPr>
          </w:p>
        </w:tc>
        <w:tc>
          <w:tcPr>
            <w:tcW w:w="4248" w:type="dxa"/>
          </w:tcPr>
          <w:p w:rsidR="00BF5D71" w:rsidRDefault="00BF5D71" w:rsidP="006655FB">
            <w:pPr>
              <w:rPr>
                <w:lang w:eastAsia="ar-SA"/>
              </w:rPr>
            </w:pPr>
          </w:p>
        </w:tc>
      </w:tr>
      <w:tr w:rsidR="00BF5D71" w:rsidTr="008D58F2">
        <w:tc>
          <w:tcPr>
            <w:tcW w:w="1548" w:type="dxa"/>
          </w:tcPr>
          <w:p w:rsidR="00BF5D71" w:rsidRDefault="0023744E" w:rsidP="006655FB">
            <w:pPr>
              <w:rPr>
                <w:lang w:eastAsia="ar-SA"/>
              </w:rPr>
            </w:pPr>
            <w:r>
              <w:rPr>
                <w:lang w:eastAsia="ar-SA"/>
              </w:rPr>
              <w:t>MFU Summary Queries</w:t>
            </w:r>
          </w:p>
        </w:tc>
        <w:tc>
          <w:tcPr>
            <w:tcW w:w="3060" w:type="dxa"/>
          </w:tcPr>
          <w:p w:rsidR="00BF5D71" w:rsidRDefault="0023744E" w:rsidP="006655FB">
            <w:pPr>
              <w:rPr>
                <w:lang w:eastAsia="ar-SA"/>
              </w:rPr>
            </w:pPr>
            <w:r>
              <w:rPr>
                <w:lang w:eastAsia="ar-SA"/>
              </w:rPr>
              <w:t>MFU: HCPCS Procedures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6655FB">
            <w:pPr>
              <w:rPr>
                <w:lang w:eastAsia="ar-SA"/>
              </w:rPr>
            </w:pPr>
            <w:r>
              <w:rPr>
                <w:lang w:eastAsia="ar-SA"/>
              </w:rPr>
              <w:t>MFU: ICD-9 Diagnosis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(4-digit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Diagnosis (5-digit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(3-digit codes)</w:t>
            </w:r>
          </w:p>
        </w:tc>
        <w:tc>
          <w:tcPr>
            <w:tcW w:w="4248" w:type="dxa"/>
          </w:tcPr>
          <w:p w:rsidR="00BF5D71" w:rsidRDefault="00BF5D71" w:rsidP="006655FB">
            <w:pPr>
              <w:rPr>
                <w:lang w:eastAsia="ar-SA"/>
              </w:rPr>
            </w:pPr>
          </w:p>
        </w:tc>
      </w:tr>
      <w:tr w:rsidR="00BF5D71" w:rsidTr="008D58F2">
        <w:tc>
          <w:tcPr>
            <w:tcW w:w="1548" w:type="dxa"/>
          </w:tcPr>
          <w:p w:rsidR="00BF5D71" w:rsidRDefault="00BF5D71" w:rsidP="006655FB">
            <w:pPr>
              <w:rPr>
                <w:lang w:eastAsia="ar-SA"/>
              </w:rPr>
            </w:pPr>
          </w:p>
        </w:tc>
        <w:tc>
          <w:tcPr>
            <w:tcW w:w="3060" w:type="dxa"/>
          </w:tcPr>
          <w:p w:rsidR="00BF5D71" w:rsidRDefault="0023744E" w:rsidP="0023744E">
            <w:pPr>
              <w:rPr>
                <w:lang w:eastAsia="ar-SA"/>
              </w:rPr>
            </w:pPr>
            <w:r>
              <w:rPr>
                <w:lang w:eastAsia="ar-SA"/>
              </w:rPr>
              <w:t>MFU: ICD-9 Procedures (4-digit codes)</w:t>
            </w:r>
          </w:p>
        </w:tc>
        <w:tc>
          <w:tcPr>
            <w:tcW w:w="4248" w:type="dxa"/>
          </w:tcPr>
          <w:p w:rsidR="00BF5D71" w:rsidRDefault="00BF5D71" w:rsidP="006655FB">
            <w:pPr>
              <w:rPr>
                <w:lang w:eastAsia="ar-SA"/>
              </w:rPr>
            </w:pPr>
          </w:p>
        </w:tc>
      </w:tr>
      <w:tr w:rsidR="0023744E" w:rsidTr="008D58F2">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Drug Class</w:t>
            </w:r>
          </w:p>
        </w:tc>
        <w:tc>
          <w:tcPr>
            <w:tcW w:w="4248" w:type="dxa"/>
          </w:tcPr>
          <w:p w:rsidR="0023744E" w:rsidRDefault="0023744E" w:rsidP="006655FB">
            <w:pPr>
              <w:rPr>
                <w:lang w:eastAsia="ar-SA"/>
              </w:rPr>
            </w:pPr>
          </w:p>
        </w:tc>
      </w:tr>
      <w:tr w:rsidR="0023744E" w:rsidTr="008D58F2">
        <w:tc>
          <w:tcPr>
            <w:tcW w:w="1548" w:type="dxa"/>
          </w:tcPr>
          <w:p w:rsidR="0023744E" w:rsidRDefault="0023744E" w:rsidP="006655FB">
            <w:pPr>
              <w:rPr>
                <w:lang w:eastAsia="ar-SA"/>
              </w:rPr>
            </w:pPr>
          </w:p>
        </w:tc>
        <w:tc>
          <w:tcPr>
            <w:tcW w:w="3060" w:type="dxa"/>
          </w:tcPr>
          <w:p w:rsidR="0023744E" w:rsidRDefault="0023744E" w:rsidP="006655FB">
            <w:pPr>
              <w:rPr>
                <w:lang w:eastAsia="ar-SA"/>
              </w:rPr>
            </w:pPr>
            <w:r>
              <w:rPr>
                <w:lang w:eastAsia="ar-SA"/>
              </w:rPr>
              <w:t xml:space="preserve">MFU: Pharmacy </w:t>
            </w:r>
            <w:proofErr w:type="spellStart"/>
            <w:r>
              <w:rPr>
                <w:lang w:eastAsia="ar-SA"/>
              </w:rPr>
              <w:t>Dispensings</w:t>
            </w:r>
            <w:proofErr w:type="spellEnd"/>
            <w:r>
              <w:rPr>
                <w:lang w:eastAsia="ar-SA"/>
              </w:rPr>
              <w:t xml:space="preserve"> by Generic Name</w:t>
            </w:r>
          </w:p>
        </w:tc>
        <w:tc>
          <w:tcPr>
            <w:tcW w:w="4248" w:type="dxa"/>
          </w:tcPr>
          <w:p w:rsidR="0023744E" w:rsidRDefault="0023744E" w:rsidP="00F54BCB">
            <w:pPr>
              <w:keepNext/>
              <w:rPr>
                <w:lang w:eastAsia="ar-SA"/>
              </w:rPr>
            </w:pPr>
          </w:p>
        </w:tc>
      </w:tr>
    </w:tbl>
    <w:p w:rsidR="00BA15ED" w:rsidRDefault="00BA15ED" w:rsidP="002F1F55">
      <w:pPr>
        <w:pStyle w:val="Heading2"/>
      </w:pPr>
      <w:bookmarkStart w:id="102" w:name="_Toc360201471"/>
      <w:r>
        <w:t>Providing Access to DataMart Requests</w:t>
      </w:r>
      <w:bookmarkEnd w:id="102"/>
    </w:p>
    <w:p w:rsidR="00F91969" w:rsidRDefault="00BA15ED" w:rsidP="00BA15ED">
      <w:pPr>
        <w:rPr>
          <w:lang w:eastAsia="ar-SA"/>
        </w:rPr>
      </w:pPr>
      <w:r>
        <w:rPr>
          <w:lang w:eastAsia="ar-SA"/>
        </w:rPr>
        <w:t xml:space="preserve">The primary purpose </w:t>
      </w:r>
      <w:r w:rsidR="00863F5F">
        <w:rPr>
          <w:lang w:eastAsia="ar-SA"/>
        </w:rPr>
        <w:t xml:space="preserve">of </w:t>
      </w:r>
      <w:r w:rsidR="00034516">
        <w:t>PMN</w:t>
      </w:r>
      <w:r>
        <w:rPr>
          <w:lang w:eastAsia="ar-SA"/>
        </w:rPr>
        <w:t xml:space="preserve"> is to allow investigators to issue </w:t>
      </w:r>
      <w:r w:rsidR="00034516">
        <w:rPr>
          <w:lang w:eastAsia="ar-SA"/>
        </w:rPr>
        <w:t>queries</w:t>
      </w:r>
      <w:r>
        <w:rPr>
          <w:lang w:eastAsia="ar-SA"/>
        </w:rPr>
        <w:t xml:space="preserve"> to DataMarts.  In </w:t>
      </w:r>
      <w:r w:rsidR="006C08E8">
        <w:rPr>
          <w:rFonts w:cstheme="minorHAnsi"/>
          <w:color w:val="000000"/>
          <w:szCs w:val="22"/>
          <w:shd w:val="clear" w:color="auto" w:fill="FFFFFF"/>
        </w:rPr>
        <w:t>PopMedNet</w:t>
      </w:r>
      <w:r w:rsidR="00CA29D2">
        <w:rPr>
          <w:lang w:eastAsia="ar-SA"/>
        </w:rPr>
        <w:t>™</w:t>
      </w:r>
      <w:r>
        <w:rPr>
          <w:lang w:eastAsia="ar-SA"/>
        </w:rPr>
        <w:t xml:space="preserve"> 3, this is managed by granting the rights to issue a specific query or request to the user either indirectly via membership in a Security Group or directly by adding them to each DataMart and setting the access rights for specific requests.  Once the user has the right to issue a query for at least one DataMart, this request type will become available in the new request dialog box, and the individual DataMart(s) for which the user has rights to issue the query will appear in the DataMart routings list at the bottom of the request detail page.</w:t>
      </w:r>
      <w:r w:rsidR="00F91969">
        <w:rPr>
          <w:lang w:eastAsia="ar-SA"/>
        </w:rPr>
        <w:t xml:space="preserve">  The following figure shows an example of granting access an Investigator security group for a specific DataMart:</w:t>
      </w:r>
    </w:p>
    <w:p w:rsidR="00F91969" w:rsidRDefault="00F91969" w:rsidP="00BA15ED">
      <w:pPr>
        <w:rPr>
          <w:lang w:eastAsia="ar-SA"/>
        </w:rPr>
      </w:pPr>
    </w:p>
    <w:p w:rsidR="00F54BCB" w:rsidRDefault="00F91969" w:rsidP="00F54BCB">
      <w:pPr>
        <w:keepNext/>
        <w:jc w:val="center"/>
      </w:pPr>
      <w:r>
        <w:rPr>
          <w:noProof/>
        </w:rPr>
        <w:drawing>
          <wp:inline distT="0" distB="0" distL="0" distR="0">
            <wp:extent cx="4328160" cy="8229600"/>
            <wp:effectExtent l="19050" t="0" r="0" b="0"/>
            <wp:docPr id="18" name="Picture 18" descr="Screenshot of a DataMart profile page on the portal, with DataMart reques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328160" cy="8229600"/>
                    </a:xfrm>
                    <a:prstGeom prst="rect">
                      <a:avLst/>
                    </a:prstGeom>
                  </pic:spPr>
                </pic:pic>
              </a:graphicData>
            </a:graphic>
          </wp:inline>
        </w:drawing>
      </w:r>
    </w:p>
    <w:p w:rsidR="00F91969" w:rsidRDefault="00F54BCB" w:rsidP="00F54BCB">
      <w:pPr>
        <w:pStyle w:val="Caption"/>
        <w:jc w:val="center"/>
      </w:pPr>
      <w:r>
        <w:t xml:space="preserve">Figure </w:t>
      </w:r>
      <w:fldSimple w:instr=" SEQ Figure \* ARABIC ">
        <w:r w:rsidR="00171C7B">
          <w:rPr>
            <w:noProof/>
          </w:rPr>
          <w:t>26</w:t>
        </w:r>
      </w:fldSimple>
      <w:r>
        <w:t xml:space="preserve">: DataMart Profile Page - DataMart Request </w:t>
      </w:r>
      <w:r w:rsidR="002719AB">
        <w:t>Rights</w:t>
      </w:r>
    </w:p>
    <w:p w:rsidR="00F54BCB" w:rsidRPr="00F54BCB" w:rsidRDefault="00F54BCB" w:rsidP="00F54BCB">
      <w:pPr>
        <w:rPr>
          <w:lang w:eastAsia="ar-SA"/>
        </w:rPr>
      </w:pPr>
    </w:p>
    <w:p w:rsidR="006655FB" w:rsidRDefault="00922B83" w:rsidP="006655FB">
      <w:pPr>
        <w:rPr>
          <w:lang w:eastAsia="ar-SA"/>
        </w:rPr>
      </w:pPr>
      <w:r>
        <w:rPr>
          <w:lang w:eastAsia="ar-SA"/>
        </w:rPr>
        <w:t>T</w:t>
      </w:r>
      <w:r w:rsidR="006655FB">
        <w:rPr>
          <w:lang w:eastAsia="ar-SA"/>
        </w:rPr>
        <w:t>he access rights for requests appear once its Request Model is installed at the DataMart.  The following</w:t>
      </w:r>
      <w:r w:rsidR="00184D89">
        <w:rPr>
          <w:lang w:eastAsia="ar-SA"/>
        </w:rPr>
        <w:t xml:space="preserve"> figure shows the list of installed models for the DataMart in the above figure.</w:t>
      </w:r>
    </w:p>
    <w:p w:rsidR="00184D89" w:rsidRDefault="00184D89" w:rsidP="006655FB">
      <w:pPr>
        <w:rPr>
          <w:lang w:eastAsia="ar-SA"/>
        </w:rPr>
      </w:pPr>
    </w:p>
    <w:p w:rsidR="00F54BCB" w:rsidRDefault="00184D89" w:rsidP="00F54BCB">
      <w:pPr>
        <w:keepNext/>
        <w:jc w:val="center"/>
      </w:pPr>
      <w:r>
        <w:rPr>
          <w:noProof/>
        </w:rPr>
        <w:drawing>
          <wp:inline distT="0" distB="0" distL="0" distR="0">
            <wp:extent cx="5486400" cy="4648786"/>
            <wp:effectExtent l="19050" t="0" r="0" b="0"/>
            <wp:docPr id="19" name="Picture 19" descr="Screenshot of a DataMart profile page on the portal, with installed request model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86400" cy="4648786"/>
                    </a:xfrm>
                    <a:prstGeom prst="rect">
                      <a:avLst/>
                    </a:prstGeom>
                  </pic:spPr>
                </pic:pic>
              </a:graphicData>
            </a:graphic>
          </wp:inline>
        </w:drawing>
      </w:r>
    </w:p>
    <w:p w:rsidR="00184D89" w:rsidRDefault="00F54BCB" w:rsidP="00F54BCB">
      <w:pPr>
        <w:pStyle w:val="Caption"/>
        <w:jc w:val="center"/>
      </w:pPr>
      <w:r>
        <w:t xml:space="preserve">Figure </w:t>
      </w:r>
      <w:fldSimple w:instr=" SEQ Figure \* ARABIC ">
        <w:r w:rsidR="00171C7B">
          <w:rPr>
            <w:noProof/>
          </w:rPr>
          <w:t>27</w:t>
        </w:r>
      </w:fldSimple>
      <w:r>
        <w:t xml:space="preserve">: DataMart Profile Page - </w:t>
      </w:r>
      <w:r w:rsidR="00D116B8">
        <w:t>Installed</w:t>
      </w:r>
      <w:r>
        <w:t xml:space="preserve"> Request Models</w:t>
      </w:r>
    </w:p>
    <w:p w:rsidR="00184D89" w:rsidRDefault="00184D89" w:rsidP="00184D89">
      <w:pPr>
        <w:rPr>
          <w:lang w:eastAsia="ar-SA"/>
        </w:rPr>
      </w:pPr>
    </w:p>
    <w:p w:rsidR="00184D89" w:rsidRDefault="00184D89" w:rsidP="00184D89">
      <w:pPr>
        <w:rPr>
          <w:lang w:eastAsia="ar-SA"/>
        </w:rPr>
      </w:pPr>
      <w:r>
        <w:rPr>
          <w:lang w:eastAsia="ar-SA"/>
        </w:rPr>
        <w:t>For example, when the ESP Query Builder request model was installed at the above DataMart, the following requests became visible in the Access Control panel:</w:t>
      </w:r>
    </w:p>
    <w:p w:rsidR="00184D89" w:rsidRDefault="00184D89" w:rsidP="00184D89">
      <w:pPr>
        <w:rPr>
          <w:lang w:eastAsia="ar-SA"/>
        </w:rPr>
      </w:pPr>
    </w:p>
    <w:p w:rsidR="00F54BCB" w:rsidRDefault="00184D89" w:rsidP="00F54BCB">
      <w:pPr>
        <w:keepNext/>
        <w:jc w:val="center"/>
      </w:pPr>
      <w:r>
        <w:rPr>
          <w:noProof/>
        </w:rPr>
        <w:drawing>
          <wp:inline distT="0" distB="0" distL="0" distR="0">
            <wp:extent cx="3877310" cy="8229600"/>
            <wp:effectExtent l="19050" t="0" r="8890" b="0"/>
            <wp:docPr id="20" name="Picture 20" descr="Screenshot of a DataMart profile page on the portal, with request type rights for a specific request mod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877310" cy="8229600"/>
                    </a:xfrm>
                    <a:prstGeom prst="rect">
                      <a:avLst/>
                    </a:prstGeom>
                  </pic:spPr>
                </pic:pic>
              </a:graphicData>
            </a:graphic>
          </wp:inline>
        </w:drawing>
      </w:r>
    </w:p>
    <w:p w:rsidR="00184D89" w:rsidRDefault="00F54BCB" w:rsidP="00F54BCB">
      <w:pPr>
        <w:pStyle w:val="Caption"/>
        <w:jc w:val="center"/>
      </w:pPr>
      <w:r>
        <w:t xml:space="preserve">Figure </w:t>
      </w:r>
      <w:fldSimple w:instr=" SEQ Figure \* ARABIC ">
        <w:r w:rsidR="00171C7B">
          <w:rPr>
            <w:noProof/>
          </w:rPr>
          <w:t>28</w:t>
        </w:r>
      </w:fldSimple>
      <w:r>
        <w:t xml:space="preserve">: DataMart Profile Page - DataMart Request Type </w:t>
      </w:r>
      <w:r w:rsidR="002719AB">
        <w:t>Rights for Specific Request Model</w:t>
      </w:r>
    </w:p>
    <w:p w:rsidR="00184D89" w:rsidRDefault="00184D89" w:rsidP="00184D89">
      <w:pPr>
        <w:rPr>
          <w:lang w:eastAsia="ar-SA"/>
        </w:rPr>
      </w:pPr>
    </w:p>
    <w:p w:rsidR="00F00D9B" w:rsidRPr="00A359B1" w:rsidRDefault="00DC7FFC" w:rsidP="002F1F55">
      <w:pPr>
        <w:pStyle w:val="Heading2"/>
      </w:pPr>
      <w:bookmarkStart w:id="103" w:name="_Toc291053829"/>
      <w:bookmarkStart w:id="104" w:name="_Toc360201472"/>
      <w:r>
        <w:t xml:space="preserve">Built-in </w:t>
      </w:r>
      <w:bookmarkEnd w:id="89"/>
      <w:bookmarkEnd w:id="103"/>
      <w:r>
        <w:t>Security Groups</w:t>
      </w:r>
      <w:bookmarkEnd w:id="104"/>
      <w:r w:rsidR="00F00D9B" w:rsidRPr="00A359B1">
        <w:t xml:space="preserve"> </w:t>
      </w:r>
    </w:p>
    <w:p w:rsidR="00F00D9B" w:rsidRPr="00BA05C4" w:rsidRDefault="007F14C7" w:rsidP="00F00D9B">
      <w:pPr>
        <w:rPr>
          <w:rFonts w:cs="Arial"/>
          <w:szCs w:val="22"/>
        </w:rPr>
      </w:pPr>
      <w:r>
        <w:rPr>
          <w:rFonts w:cs="Arial"/>
          <w:szCs w:val="22"/>
        </w:rPr>
        <w:t xml:space="preserve">As was described in the sections above, </w:t>
      </w:r>
      <w:r w:rsidR="00EB5736">
        <w:t>PMN</w:t>
      </w:r>
      <w:r w:rsidR="00481361" w:rsidRPr="00BA05C4">
        <w:rPr>
          <w:rFonts w:cs="Arial"/>
          <w:szCs w:val="22"/>
        </w:rPr>
        <w:t xml:space="preserve"> uses </w:t>
      </w:r>
      <w:r>
        <w:rPr>
          <w:rFonts w:cs="Arial"/>
          <w:szCs w:val="22"/>
        </w:rPr>
        <w:t>group</w:t>
      </w:r>
      <w:r w:rsidR="00481361" w:rsidRPr="00BA05C4">
        <w:rPr>
          <w:rFonts w:cs="Arial"/>
          <w:szCs w:val="22"/>
        </w:rPr>
        <w:t>-based access control to give users permission to perform certain</w:t>
      </w:r>
      <w:r>
        <w:rPr>
          <w:rFonts w:cs="Arial"/>
          <w:szCs w:val="22"/>
        </w:rPr>
        <w:t xml:space="preserve"> functions</w:t>
      </w:r>
      <w:r w:rsidR="00481361" w:rsidRPr="00BA05C4">
        <w:rPr>
          <w:rFonts w:cs="Arial"/>
          <w:szCs w:val="22"/>
        </w:rPr>
        <w:t xml:space="preserve">. </w:t>
      </w:r>
      <w:r>
        <w:rPr>
          <w:rFonts w:cs="Arial"/>
          <w:szCs w:val="22"/>
        </w:rPr>
        <w:t xml:space="preserve"> </w:t>
      </w:r>
      <w:r w:rsidR="00F00D9B" w:rsidRPr="007823BB">
        <w:rPr>
          <w:rFonts w:cs="Arial"/>
          <w:szCs w:val="22"/>
        </w:rPr>
        <w:t>The system currently has</w:t>
      </w:r>
      <w:r w:rsidR="00514B4C">
        <w:rPr>
          <w:rFonts w:cs="Arial"/>
          <w:szCs w:val="22"/>
        </w:rPr>
        <w:t xml:space="preserve"> </w:t>
      </w:r>
      <w:r w:rsidR="00C81559">
        <w:rPr>
          <w:rFonts w:cs="Arial"/>
          <w:szCs w:val="22"/>
        </w:rPr>
        <w:t>six</w:t>
      </w:r>
      <w:r w:rsidR="00A45748" w:rsidRPr="007823BB">
        <w:rPr>
          <w:rFonts w:cs="Arial"/>
          <w:szCs w:val="22"/>
        </w:rPr>
        <w:t xml:space="preserve"> </w:t>
      </w:r>
      <w:r>
        <w:rPr>
          <w:rFonts w:cs="Arial"/>
          <w:szCs w:val="22"/>
        </w:rPr>
        <w:t>built-in security groups for each organization</w:t>
      </w:r>
      <w:r w:rsidR="000F2333" w:rsidRPr="007823BB">
        <w:rPr>
          <w:rFonts w:cs="Arial"/>
          <w:szCs w:val="22"/>
        </w:rPr>
        <w:t xml:space="preserve">. </w:t>
      </w:r>
      <w:r w:rsidR="00EB5736">
        <w:rPr>
          <w:rFonts w:cs="Arial"/>
          <w:szCs w:val="22"/>
        </w:rPr>
        <w:t>The following lists these groups along with a brief description of their purpose.</w:t>
      </w:r>
      <w:r w:rsidR="00F00D9B" w:rsidRPr="00BA05C4">
        <w:rPr>
          <w:rFonts w:cs="Arial"/>
          <w:szCs w:val="22"/>
        </w:rPr>
        <w:t xml:space="preserve"> </w:t>
      </w:r>
    </w:p>
    <w:p w:rsidR="00F00D9B" w:rsidRPr="00BA05C4" w:rsidRDefault="00F00D9B" w:rsidP="00F00D9B">
      <w:pPr>
        <w:rPr>
          <w:rFonts w:cs="Arial"/>
          <w:szCs w:val="22"/>
        </w:rPr>
      </w:pPr>
    </w:p>
    <w:p w:rsidR="007F14C7" w:rsidRDefault="007F14C7" w:rsidP="009E3DB4">
      <w:pPr>
        <w:numPr>
          <w:ilvl w:val="0"/>
          <w:numId w:val="6"/>
        </w:numPr>
        <w:ind w:left="360"/>
        <w:rPr>
          <w:rFonts w:cs="Arial"/>
          <w:szCs w:val="22"/>
        </w:rPr>
      </w:pPr>
      <w:r w:rsidRPr="00096CA5">
        <w:rPr>
          <w:rFonts w:cs="Arial"/>
          <w:szCs w:val="22"/>
          <w:u w:val="single"/>
        </w:rPr>
        <w:t>Everyone</w:t>
      </w:r>
      <w:r w:rsidR="00F76446">
        <w:rPr>
          <w:rFonts w:cs="Arial"/>
          <w:szCs w:val="22"/>
        </w:rPr>
        <w:t xml:space="preserve"> -</w:t>
      </w:r>
      <w:r>
        <w:rPr>
          <w:rFonts w:cs="Arial"/>
          <w:szCs w:val="22"/>
        </w:rPr>
        <w:t xml:space="preserve"> can perform minimum functions such as the ability to login and navigate the network organizations, users, and DataMarts.</w:t>
      </w:r>
    </w:p>
    <w:p w:rsidR="007F14C7" w:rsidRPr="007F14C7" w:rsidRDefault="007F14C7" w:rsidP="007F14C7">
      <w:pPr>
        <w:ind w:left="360"/>
        <w:rPr>
          <w:rFonts w:cs="Arial"/>
          <w:szCs w:val="22"/>
        </w:rPr>
      </w:pPr>
    </w:p>
    <w:p w:rsidR="00F00D9B" w:rsidRPr="00BA05C4" w:rsidRDefault="00F00D9B" w:rsidP="009E3DB4">
      <w:pPr>
        <w:numPr>
          <w:ilvl w:val="0"/>
          <w:numId w:val="6"/>
        </w:numPr>
        <w:ind w:left="360"/>
        <w:rPr>
          <w:rFonts w:cs="Arial"/>
          <w:szCs w:val="22"/>
        </w:rPr>
      </w:pPr>
      <w:r w:rsidRPr="00BA05C4">
        <w:rPr>
          <w:rFonts w:cs="Arial"/>
          <w:szCs w:val="22"/>
          <w:u w:val="single"/>
        </w:rPr>
        <w:t>Administrator</w:t>
      </w:r>
      <w:r w:rsidR="00096CA5">
        <w:rPr>
          <w:rFonts w:cs="Arial"/>
          <w:szCs w:val="22"/>
          <w:u w:val="single"/>
        </w:rPr>
        <w:t>s</w:t>
      </w:r>
      <w:r w:rsidR="00F76446">
        <w:rPr>
          <w:rFonts w:cs="Arial"/>
          <w:szCs w:val="22"/>
        </w:rPr>
        <w:t xml:space="preserve"> -</w:t>
      </w:r>
      <w:r w:rsidR="003820B0" w:rsidRPr="00BA05C4">
        <w:rPr>
          <w:rFonts w:cs="Arial"/>
          <w:szCs w:val="22"/>
        </w:rPr>
        <w:t xml:space="preserve"> </w:t>
      </w:r>
      <w:r w:rsidRPr="00BA05C4">
        <w:rPr>
          <w:rFonts w:cs="Arial"/>
          <w:szCs w:val="22"/>
        </w:rPr>
        <w:t xml:space="preserve">can </w:t>
      </w:r>
      <w:r w:rsidR="003820B0" w:rsidRPr="00BA05C4">
        <w:rPr>
          <w:rFonts w:cs="Arial"/>
          <w:szCs w:val="22"/>
        </w:rPr>
        <w:t>add new data partners</w:t>
      </w:r>
      <w:r w:rsidR="001B5CB4" w:rsidRPr="00BA05C4">
        <w:rPr>
          <w:rFonts w:cs="Arial"/>
          <w:szCs w:val="22"/>
        </w:rPr>
        <w:t>;</w:t>
      </w:r>
      <w:r w:rsidR="003820B0" w:rsidRPr="00BA05C4">
        <w:rPr>
          <w:rFonts w:cs="Arial"/>
          <w:szCs w:val="22"/>
        </w:rPr>
        <w:t xml:space="preserve"> </w:t>
      </w:r>
      <w:r w:rsidRPr="00BA05C4">
        <w:rPr>
          <w:rFonts w:cs="Arial"/>
          <w:szCs w:val="22"/>
        </w:rPr>
        <w:t>create groups, organizations, and roles; add/delete users; re-set passwords;</w:t>
      </w:r>
      <w:r w:rsidR="003820B0" w:rsidRPr="00BA05C4">
        <w:rPr>
          <w:rFonts w:cs="Arial"/>
          <w:szCs w:val="22"/>
        </w:rPr>
        <w:t xml:space="preserve"> </w:t>
      </w:r>
      <w:r w:rsidR="001B5CB4" w:rsidRPr="00BA05C4">
        <w:rPr>
          <w:rFonts w:cs="Arial"/>
          <w:szCs w:val="22"/>
        </w:rPr>
        <w:t xml:space="preserve">and </w:t>
      </w:r>
      <w:r w:rsidR="003820B0" w:rsidRPr="00BA05C4">
        <w:rPr>
          <w:rFonts w:cs="Arial"/>
          <w:szCs w:val="22"/>
        </w:rPr>
        <w:t>view all queries submitted.</w:t>
      </w:r>
    </w:p>
    <w:p w:rsidR="00F00D9B" w:rsidRPr="00BA05C4" w:rsidRDefault="00F00D9B" w:rsidP="007F14C7">
      <w:pPr>
        <w:ind w:left="540" w:hanging="540"/>
        <w:rPr>
          <w:rFonts w:cs="Arial"/>
          <w:szCs w:val="22"/>
        </w:rPr>
      </w:pPr>
    </w:p>
    <w:p w:rsidR="00096CA5" w:rsidRDefault="00096CA5" w:rsidP="009E3DB4">
      <w:pPr>
        <w:numPr>
          <w:ilvl w:val="0"/>
          <w:numId w:val="6"/>
        </w:numPr>
        <w:ind w:left="360"/>
        <w:rPr>
          <w:rFonts w:cs="Arial"/>
          <w:szCs w:val="22"/>
        </w:rPr>
      </w:pPr>
      <w:r w:rsidRPr="00BA05C4">
        <w:rPr>
          <w:rFonts w:cs="Arial"/>
          <w:szCs w:val="22"/>
          <w:u w:val="single"/>
        </w:rPr>
        <w:t>Investigator</w:t>
      </w:r>
      <w:r>
        <w:rPr>
          <w:rFonts w:cs="Arial"/>
          <w:szCs w:val="22"/>
          <w:u w:val="single"/>
        </w:rPr>
        <w:t>s</w:t>
      </w:r>
      <w:r w:rsidR="00F76446">
        <w:rPr>
          <w:rFonts w:cs="Arial"/>
          <w:szCs w:val="22"/>
        </w:rPr>
        <w:t xml:space="preserve"> - </w:t>
      </w:r>
      <w:r w:rsidRPr="00BA05C4">
        <w:rPr>
          <w:rFonts w:cs="Arial"/>
          <w:szCs w:val="22"/>
        </w:rPr>
        <w:t>can submit queries to DataMarts that have given them or their organization permission to submit queries</w:t>
      </w:r>
      <w:r>
        <w:rPr>
          <w:rFonts w:cs="Arial"/>
          <w:szCs w:val="22"/>
        </w:rPr>
        <w:t xml:space="preserve"> and view only aggregated</w:t>
      </w:r>
      <w:r w:rsidRPr="00BA05C4">
        <w:rPr>
          <w:rFonts w:cs="Arial"/>
          <w:szCs w:val="22"/>
        </w:rPr>
        <w:t xml:space="preserve"> query results.</w:t>
      </w:r>
      <w:r>
        <w:rPr>
          <w:rFonts w:cs="Arial"/>
          <w:szCs w:val="22"/>
        </w:rPr>
        <w:t xml:space="preserve"> </w:t>
      </w:r>
    </w:p>
    <w:p w:rsidR="00096CA5" w:rsidRPr="003235D4" w:rsidRDefault="00096CA5" w:rsidP="00096CA5">
      <w:pPr>
        <w:rPr>
          <w:rFonts w:cs="Arial"/>
        </w:rPr>
      </w:pPr>
    </w:p>
    <w:p w:rsidR="00096CA5" w:rsidRPr="00096CA5" w:rsidRDefault="00096CA5" w:rsidP="009E3DB4">
      <w:pPr>
        <w:numPr>
          <w:ilvl w:val="0"/>
          <w:numId w:val="6"/>
        </w:numPr>
        <w:ind w:left="360"/>
        <w:rPr>
          <w:rFonts w:cs="Arial"/>
          <w:szCs w:val="22"/>
        </w:rPr>
      </w:pPr>
      <w:r w:rsidRPr="007823BB">
        <w:rPr>
          <w:rFonts w:cs="Arial"/>
          <w:szCs w:val="22"/>
          <w:u w:val="single"/>
        </w:rPr>
        <w:t>Enhanced Investigator</w:t>
      </w:r>
      <w:r>
        <w:rPr>
          <w:rFonts w:cs="Arial"/>
          <w:szCs w:val="22"/>
          <w:u w:val="single"/>
        </w:rPr>
        <w:t>s</w:t>
      </w:r>
      <w:r w:rsidR="00F76446">
        <w:rPr>
          <w:rFonts w:cs="Arial"/>
          <w:szCs w:val="22"/>
        </w:rPr>
        <w:t xml:space="preserve"> -</w:t>
      </w:r>
      <w:r w:rsidRPr="007823BB">
        <w:rPr>
          <w:rFonts w:cs="Arial"/>
          <w:szCs w:val="22"/>
        </w:rPr>
        <w:t xml:space="preserve"> </w:t>
      </w:r>
      <w:r w:rsidRPr="007823BB">
        <w:rPr>
          <w:szCs w:val="22"/>
        </w:rPr>
        <w:t xml:space="preserve">can submit queries to DataMarts that have given them or their organization permission to submit queries and review their query results. This </w:t>
      </w:r>
      <w:r>
        <w:rPr>
          <w:szCs w:val="22"/>
        </w:rPr>
        <w:t>group</w:t>
      </w:r>
      <w:r w:rsidRPr="007823BB">
        <w:rPr>
          <w:szCs w:val="22"/>
        </w:rPr>
        <w:t xml:space="preserve"> has the additional right to view site results individually across the organizations within the query.  </w:t>
      </w:r>
    </w:p>
    <w:p w:rsidR="00096CA5" w:rsidRDefault="00096CA5" w:rsidP="00096CA5">
      <w:pPr>
        <w:rPr>
          <w:rFonts w:cs="Arial"/>
          <w:szCs w:val="22"/>
        </w:rPr>
      </w:pPr>
    </w:p>
    <w:p w:rsidR="00096CA5" w:rsidRDefault="00096CA5" w:rsidP="009E3DB4">
      <w:pPr>
        <w:numPr>
          <w:ilvl w:val="0"/>
          <w:numId w:val="6"/>
        </w:numPr>
        <w:ind w:left="360"/>
        <w:rPr>
          <w:rFonts w:cs="Arial"/>
          <w:szCs w:val="22"/>
        </w:rPr>
      </w:pPr>
      <w:r>
        <w:rPr>
          <w:rFonts w:cs="Arial"/>
          <w:szCs w:val="22"/>
          <w:u w:val="single"/>
        </w:rPr>
        <w:t>Query Administrators</w:t>
      </w:r>
      <w:r w:rsidR="00F76446">
        <w:rPr>
          <w:rFonts w:cs="Arial"/>
          <w:szCs w:val="22"/>
        </w:rPr>
        <w:t xml:space="preserve"> -</w:t>
      </w:r>
      <w:r>
        <w:rPr>
          <w:rFonts w:cs="Arial"/>
          <w:szCs w:val="22"/>
        </w:rPr>
        <w:t xml:space="preserve"> approves outgoing queries for an organization-useful for query budgeting. This role also acts like an Enhanced Investigator for querying and viewing results.</w:t>
      </w:r>
    </w:p>
    <w:p w:rsidR="00096CA5" w:rsidRPr="004D4B82" w:rsidRDefault="00096CA5" w:rsidP="00096CA5">
      <w:pPr>
        <w:rPr>
          <w:rFonts w:cs="Arial"/>
        </w:rPr>
      </w:pPr>
    </w:p>
    <w:p w:rsidR="00A45748" w:rsidRPr="00BA05C4" w:rsidRDefault="007F14C7" w:rsidP="009E3DB4">
      <w:pPr>
        <w:numPr>
          <w:ilvl w:val="0"/>
          <w:numId w:val="6"/>
        </w:numPr>
        <w:ind w:left="360"/>
        <w:rPr>
          <w:rFonts w:cs="Arial"/>
          <w:szCs w:val="22"/>
        </w:rPr>
      </w:pPr>
      <w:r>
        <w:rPr>
          <w:rFonts w:cs="Arial"/>
          <w:szCs w:val="22"/>
          <w:u w:val="single"/>
        </w:rPr>
        <w:t>Response</w:t>
      </w:r>
      <w:r w:rsidR="0091524A" w:rsidRPr="00BA05C4">
        <w:rPr>
          <w:rFonts w:cs="Arial"/>
          <w:szCs w:val="22"/>
          <w:u w:val="single"/>
        </w:rPr>
        <w:t xml:space="preserve"> Administrator</w:t>
      </w:r>
      <w:r w:rsidR="00096CA5">
        <w:rPr>
          <w:rFonts w:cs="Arial"/>
          <w:szCs w:val="22"/>
          <w:u w:val="single"/>
        </w:rPr>
        <w:t>s</w:t>
      </w:r>
      <w:r w:rsidR="00F76446">
        <w:rPr>
          <w:rFonts w:cs="Arial"/>
          <w:szCs w:val="22"/>
        </w:rPr>
        <w:t xml:space="preserve"> -</w:t>
      </w:r>
      <w:r w:rsidR="00A45748" w:rsidRPr="00BA05C4">
        <w:rPr>
          <w:rFonts w:cs="Arial"/>
          <w:szCs w:val="22"/>
        </w:rPr>
        <w:t xml:space="preserve"> able to review, aggreg</w:t>
      </w:r>
      <w:r w:rsidR="00096CA5">
        <w:rPr>
          <w:rFonts w:cs="Arial"/>
          <w:szCs w:val="22"/>
        </w:rPr>
        <w:t>ate, and release results for an organization or group</w:t>
      </w:r>
      <w:r w:rsidR="00A45748" w:rsidRPr="00BA05C4">
        <w:rPr>
          <w:rFonts w:cs="Arial"/>
          <w:szCs w:val="22"/>
        </w:rPr>
        <w:t>. A group of data partners can designate a person as the group administrator, and select rules that require the group administrator to review group results before the results are released to the requestor. Res</w:t>
      </w:r>
      <w:r w:rsidR="00C34B62" w:rsidRPr="00BA05C4">
        <w:rPr>
          <w:rFonts w:cs="Arial"/>
          <w:szCs w:val="22"/>
        </w:rPr>
        <w:t>u</w:t>
      </w:r>
      <w:r w:rsidR="00A45748" w:rsidRPr="00BA05C4">
        <w:rPr>
          <w:rFonts w:cs="Arial"/>
          <w:szCs w:val="22"/>
        </w:rPr>
        <w:t xml:space="preserve">lts can be released individually or as an aggregate. </w:t>
      </w:r>
    </w:p>
    <w:p w:rsidR="00322315" w:rsidRPr="00BA05C4" w:rsidRDefault="00322315" w:rsidP="007F14C7">
      <w:pPr>
        <w:rPr>
          <w:rFonts w:cs="Arial"/>
          <w:u w:val="single"/>
        </w:rPr>
      </w:pPr>
    </w:p>
    <w:p w:rsidR="00F00D9B" w:rsidRPr="00BA05C4" w:rsidRDefault="00F00D9B" w:rsidP="009E3DB4">
      <w:pPr>
        <w:numPr>
          <w:ilvl w:val="0"/>
          <w:numId w:val="6"/>
        </w:numPr>
        <w:ind w:left="360"/>
        <w:rPr>
          <w:rFonts w:cs="Arial"/>
          <w:szCs w:val="22"/>
        </w:rPr>
      </w:pPr>
      <w:r w:rsidRPr="00BA05C4">
        <w:rPr>
          <w:rFonts w:cs="Arial"/>
          <w:szCs w:val="22"/>
          <w:u w:val="single"/>
        </w:rPr>
        <w:t>DataMart Administrator</w:t>
      </w:r>
      <w:r w:rsidR="00F76446">
        <w:rPr>
          <w:rFonts w:cs="Arial"/>
          <w:szCs w:val="22"/>
        </w:rPr>
        <w:t xml:space="preserve"> -</w:t>
      </w:r>
      <w:r w:rsidR="003820B0" w:rsidRPr="00BA05C4">
        <w:rPr>
          <w:rFonts w:cs="Arial"/>
          <w:szCs w:val="22"/>
        </w:rPr>
        <w:t xml:space="preserve"> </w:t>
      </w:r>
      <w:r w:rsidRPr="00BA05C4">
        <w:rPr>
          <w:rFonts w:cs="Arial"/>
          <w:szCs w:val="22"/>
        </w:rPr>
        <w:t xml:space="preserve">manages the local DataMart(s) for each </w:t>
      </w:r>
      <w:r w:rsidR="003820B0" w:rsidRPr="00BA05C4">
        <w:rPr>
          <w:rFonts w:cs="Arial"/>
          <w:szCs w:val="22"/>
        </w:rPr>
        <w:t>data partner</w:t>
      </w:r>
      <w:r w:rsidRPr="00BA05C4">
        <w:rPr>
          <w:rFonts w:cs="Arial"/>
          <w:szCs w:val="22"/>
        </w:rPr>
        <w:t xml:space="preserve">. This </w:t>
      </w:r>
      <w:r w:rsidR="00096CA5">
        <w:rPr>
          <w:rFonts w:cs="Arial"/>
          <w:szCs w:val="22"/>
        </w:rPr>
        <w:t>group</w:t>
      </w:r>
      <w:r w:rsidRPr="00BA05C4">
        <w:rPr>
          <w:rFonts w:cs="Arial"/>
          <w:szCs w:val="22"/>
        </w:rPr>
        <w:t xml:space="preserve"> can </w:t>
      </w:r>
      <w:r w:rsidR="003820B0" w:rsidRPr="00BA05C4">
        <w:rPr>
          <w:rFonts w:cs="Arial"/>
          <w:szCs w:val="22"/>
        </w:rPr>
        <w:t xml:space="preserve">set DataMart preferences on the </w:t>
      </w:r>
      <w:r w:rsidR="00BB48C7" w:rsidRPr="00BA05C4">
        <w:rPr>
          <w:rFonts w:cs="Arial"/>
          <w:szCs w:val="22"/>
        </w:rPr>
        <w:t>Portal</w:t>
      </w:r>
      <w:r w:rsidR="003820B0" w:rsidRPr="00BA05C4">
        <w:rPr>
          <w:rFonts w:cs="Arial"/>
          <w:szCs w:val="22"/>
        </w:rPr>
        <w:t xml:space="preserve"> and DataMart </w:t>
      </w:r>
      <w:r w:rsidR="00240EC1" w:rsidRPr="00BA05C4">
        <w:rPr>
          <w:rFonts w:cs="Arial"/>
          <w:szCs w:val="22"/>
        </w:rPr>
        <w:t>C</w:t>
      </w:r>
      <w:r w:rsidR="003820B0" w:rsidRPr="00BA05C4">
        <w:rPr>
          <w:rFonts w:cs="Arial"/>
          <w:szCs w:val="22"/>
        </w:rPr>
        <w:t>lient (e.g., what data can be queried and by whom)</w:t>
      </w:r>
      <w:r w:rsidR="00863E3D" w:rsidRPr="00BA05C4">
        <w:rPr>
          <w:rFonts w:cs="Arial"/>
          <w:szCs w:val="22"/>
        </w:rPr>
        <w:t>.</w:t>
      </w:r>
      <w:r w:rsidRPr="00BA05C4">
        <w:rPr>
          <w:rFonts w:cs="Arial"/>
          <w:szCs w:val="22"/>
        </w:rPr>
        <w:t xml:space="preserve"> </w:t>
      </w:r>
      <w:r w:rsidR="00523591" w:rsidRPr="00BA05C4">
        <w:rPr>
          <w:rFonts w:cs="Arial"/>
          <w:szCs w:val="22"/>
        </w:rPr>
        <w:t>There can be one or more DataMart Administrators per data partner.</w:t>
      </w:r>
      <w:r w:rsidR="000F2333" w:rsidRPr="00BA05C4">
        <w:rPr>
          <w:rFonts w:cs="Arial"/>
          <w:szCs w:val="22"/>
        </w:rPr>
        <w:t xml:space="preserve"> DataMart Administrators cannot send queries to other DataMarts.</w:t>
      </w:r>
    </w:p>
    <w:p w:rsidR="00F00D9B" w:rsidRPr="00BA05C4" w:rsidRDefault="00F00D9B" w:rsidP="001B5CB4">
      <w:pPr>
        <w:ind w:left="900" w:hanging="540"/>
        <w:rPr>
          <w:rFonts w:cs="Arial"/>
          <w:szCs w:val="22"/>
        </w:rPr>
      </w:pPr>
    </w:p>
    <w:p w:rsidR="007F14C7" w:rsidRPr="00096CA5" w:rsidRDefault="007F14C7" w:rsidP="009E3DB4">
      <w:pPr>
        <w:numPr>
          <w:ilvl w:val="0"/>
          <w:numId w:val="6"/>
        </w:numPr>
        <w:ind w:left="360"/>
        <w:rPr>
          <w:rFonts w:cs="Arial"/>
          <w:szCs w:val="22"/>
        </w:rPr>
      </w:pPr>
      <w:r>
        <w:rPr>
          <w:rFonts w:cs="Arial"/>
          <w:szCs w:val="22"/>
          <w:u w:val="single"/>
        </w:rPr>
        <w:t>Observer</w:t>
      </w:r>
      <w:r w:rsidR="00F76446">
        <w:rPr>
          <w:rFonts w:cs="Arial"/>
          <w:szCs w:val="22"/>
        </w:rPr>
        <w:t xml:space="preserve"> -</w:t>
      </w:r>
      <w:r>
        <w:rPr>
          <w:rFonts w:cs="Arial"/>
          <w:szCs w:val="22"/>
        </w:rPr>
        <w:t xml:space="preserve"> can view queries and results and get notifications for all users within the user’s organization and sub-organization.</w:t>
      </w:r>
    </w:p>
    <w:p w:rsidR="00F00D9B" w:rsidRPr="00BA05C4" w:rsidRDefault="00F00D9B" w:rsidP="00F00D9B">
      <w:pPr>
        <w:rPr>
          <w:rFonts w:cs="Arial"/>
          <w:szCs w:val="22"/>
        </w:rPr>
      </w:pPr>
    </w:p>
    <w:p w:rsidR="002826A0" w:rsidRPr="00BA05C4" w:rsidRDefault="00481361" w:rsidP="00713E40">
      <w:pPr>
        <w:rPr>
          <w:rFonts w:cs="Arial"/>
          <w:szCs w:val="22"/>
        </w:rPr>
      </w:pPr>
      <w:r w:rsidRPr="007823BB">
        <w:rPr>
          <w:rFonts w:cs="Arial"/>
          <w:szCs w:val="22"/>
        </w:rPr>
        <w:t xml:space="preserve">Additional </w:t>
      </w:r>
      <w:r w:rsidR="006A5B1C">
        <w:rPr>
          <w:rFonts w:cs="Arial"/>
          <w:szCs w:val="22"/>
        </w:rPr>
        <w:t>security groups</w:t>
      </w:r>
      <w:r w:rsidRPr="007823BB">
        <w:rPr>
          <w:rFonts w:cs="Arial"/>
          <w:szCs w:val="22"/>
        </w:rPr>
        <w:t xml:space="preserve"> may be defined and developed</w:t>
      </w:r>
      <w:r w:rsidR="006A5B1C">
        <w:rPr>
          <w:szCs w:val="22"/>
        </w:rPr>
        <w:t xml:space="preserve"> at the discretion of a Network or Organizational </w:t>
      </w:r>
      <w:r w:rsidRPr="007823BB">
        <w:rPr>
          <w:szCs w:val="22"/>
        </w:rPr>
        <w:t>Administrator in accordance with the governance of the system.</w:t>
      </w:r>
      <w:r w:rsidR="000F2333" w:rsidRPr="00BA05C4">
        <w:rPr>
          <w:rFonts w:cs="Arial"/>
          <w:szCs w:val="22"/>
        </w:rPr>
        <w:t xml:space="preserve"> </w:t>
      </w:r>
    </w:p>
    <w:p w:rsidR="00DC7FFC" w:rsidRDefault="00DC7FFC" w:rsidP="002F1F55">
      <w:pPr>
        <w:pStyle w:val="Heading2"/>
      </w:pPr>
      <w:bookmarkStart w:id="105" w:name="_Toc360201473"/>
      <w:r>
        <w:t>Request / Response Workflow Policies</w:t>
      </w:r>
      <w:bookmarkEnd w:id="105"/>
    </w:p>
    <w:p w:rsidR="00D16F03" w:rsidRDefault="00C31DC9" w:rsidP="00C31DC9">
      <w:pPr>
        <w:rPr>
          <w:rFonts w:cs="Arial"/>
          <w:color w:val="000000"/>
          <w:szCs w:val="22"/>
        </w:rPr>
      </w:pPr>
      <w:r>
        <w:rPr>
          <w:rFonts w:cs="Arial"/>
          <w:color w:val="000000"/>
          <w:szCs w:val="22"/>
        </w:rPr>
        <w:t xml:space="preserve">In addition to </w:t>
      </w:r>
      <w:r w:rsidR="0093683C">
        <w:rPr>
          <w:rFonts w:cs="Arial"/>
          <w:color w:val="000000"/>
          <w:szCs w:val="22"/>
        </w:rPr>
        <w:t xml:space="preserve">Authentication and Authorization facilities described above, there are </w:t>
      </w:r>
      <w:r>
        <w:rPr>
          <w:rFonts w:cs="Arial"/>
          <w:color w:val="000000"/>
          <w:szCs w:val="22"/>
        </w:rPr>
        <w:t xml:space="preserve">a set of workflow policies that may be enabled in </w:t>
      </w:r>
      <w:r w:rsidR="0093683C">
        <w:rPr>
          <w:rFonts w:cstheme="minorHAnsi"/>
          <w:color w:val="000000"/>
          <w:szCs w:val="22"/>
          <w:shd w:val="clear" w:color="auto" w:fill="FFFFFF"/>
        </w:rPr>
        <w:t>PMN</w:t>
      </w:r>
      <w:r>
        <w:rPr>
          <w:rFonts w:cs="Arial"/>
          <w:color w:val="000000"/>
          <w:szCs w:val="22"/>
        </w:rPr>
        <w:t>.</w:t>
      </w:r>
      <w:r w:rsidR="00D16F03">
        <w:rPr>
          <w:rFonts w:cs="Arial"/>
          <w:color w:val="000000"/>
          <w:szCs w:val="22"/>
        </w:rPr>
        <w:t xml:space="preserve">  </w:t>
      </w:r>
    </w:p>
    <w:p w:rsidR="00D16F03" w:rsidRDefault="00D16F03" w:rsidP="00C31DC9">
      <w:pPr>
        <w:rPr>
          <w:rFonts w:cs="Arial"/>
          <w:color w:val="000000"/>
          <w:szCs w:val="22"/>
        </w:rPr>
      </w:pPr>
    </w:p>
    <w:p w:rsidR="00D16F03" w:rsidRDefault="00D16F03" w:rsidP="002F1F55">
      <w:pPr>
        <w:pStyle w:val="Heading2"/>
      </w:pPr>
      <w:bookmarkStart w:id="106" w:name="_Toc360201474"/>
      <w:r>
        <w:t>Review and Approve Requests</w:t>
      </w:r>
      <w:bookmarkEnd w:id="106"/>
    </w:p>
    <w:p w:rsidR="00465270" w:rsidRDefault="00CA29D2" w:rsidP="00D16F03">
      <w:pPr>
        <w:rPr>
          <w:lang w:eastAsia="ar-SA"/>
        </w:rPr>
      </w:pPr>
      <w:r>
        <w:rPr>
          <w:lang w:eastAsia="ar-SA"/>
        </w:rPr>
        <w:t>PopMedNet</w:t>
      </w:r>
      <w:r w:rsidR="002E767E">
        <w:rPr>
          <w:lang w:eastAsia="ar-SA"/>
        </w:rPr>
        <w:t xml:space="preserve"> </w:t>
      </w:r>
      <w:r w:rsidR="00D16F03">
        <w:rPr>
          <w:lang w:eastAsia="ar-SA"/>
        </w:rPr>
        <w:t>provides a policy that requires requests to be reviewed</w:t>
      </w:r>
      <w:r w:rsidR="00DB4625">
        <w:rPr>
          <w:lang w:eastAsia="ar-SA"/>
        </w:rPr>
        <w:t xml:space="preserve"> and either </w:t>
      </w:r>
      <w:r w:rsidR="00D16F03">
        <w:rPr>
          <w:lang w:eastAsia="ar-SA"/>
        </w:rPr>
        <w:t xml:space="preserve">approved or rejected by administrators.  This policy is enabled by first ensuring the “Skip request approval” rights is disabled on all users that require their requests to be reviewed and then granting the “Approve/Reject Submission” right </w:t>
      </w:r>
      <w:r w:rsidR="00465270">
        <w:rPr>
          <w:lang w:eastAsia="ar-SA"/>
        </w:rPr>
        <w:t xml:space="preserve">and the “Read” permission  in the “Default Request ACL” panel of the organization, or global access page, of the users </w:t>
      </w:r>
      <w:r w:rsidR="00DB4625">
        <w:rPr>
          <w:lang w:eastAsia="ar-SA"/>
        </w:rPr>
        <w:t xml:space="preserve">(Administrators) </w:t>
      </w:r>
      <w:r w:rsidR="00465270">
        <w:rPr>
          <w:lang w:eastAsia="ar-SA"/>
        </w:rPr>
        <w:t>performing the review.  This will allow administrators to review and approve requests for all users’ requests requiring approv</w:t>
      </w:r>
      <w:r w:rsidR="006C08E8">
        <w:rPr>
          <w:lang w:eastAsia="ar-SA"/>
        </w:rPr>
        <w:t>a</w:t>
      </w:r>
      <w:r w:rsidR="00465270">
        <w:rPr>
          <w:lang w:eastAsia="ar-SA"/>
        </w:rPr>
        <w:t>l within their organization or sub-organization</w:t>
      </w:r>
      <w:r w:rsidR="00DB4625">
        <w:rPr>
          <w:lang w:eastAsia="ar-SA"/>
        </w:rPr>
        <w:t>s</w:t>
      </w:r>
      <w:r w:rsidR="00465270">
        <w:rPr>
          <w:lang w:eastAsia="ar-SA"/>
        </w:rPr>
        <w:t xml:space="preserve">.  </w:t>
      </w:r>
    </w:p>
    <w:p w:rsidR="00465270" w:rsidRDefault="00465270" w:rsidP="00D16F03">
      <w:pPr>
        <w:rPr>
          <w:lang w:eastAsia="ar-SA"/>
        </w:rPr>
      </w:pPr>
    </w:p>
    <w:p w:rsidR="00465270" w:rsidRDefault="00465270" w:rsidP="00D16F03">
      <w:pPr>
        <w:rPr>
          <w:lang w:eastAsia="ar-SA"/>
        </w:rPr>
      </w:pPr>
      <w:r>
        <w:rPr>
          <w:lang w:eastAsia="ar-SA"/>
        </w:rPr>
        <w:t>The following figure illustrates the settings for users whose queries should be reviewed:</w:t>
      </w:r>
    </w:p>
    <w:p w:rsidR="00465270" w:rsidRDefault="00465270" w:rsidP="00D16F03">
      <w:pPr>
        <w:rPr>
          <w:lang w:eastAsia="ar-SA"/>
        </w:rPr>
      </w:pPr>
    </w:p>
    <w:p w:rsidR="00F54BCB" w:rsidRDefault="00677758" w:rsidP="00F54BCB">
      <w:pPr>
        <w:keepNext/>
      </w:pPr>
      <w:r>
        <w:rPr>
          <w:noProof/>
        </w:rPr>
        <w:drawing>
          <wp:inline distT="0" distB="0" distL="0" distR="0">
            <wp:extent cx="5486400" cy="4681611"/>
            <wp:effectExtent l="19050" t="0" r="0" b="0"/>
            <wp:docPr id="39" name="Picture 39" descr="Screenshot of an organization profile page on the portal, with request review required righ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4681611"/>
                    </a:xfrm>
                    <a:prstGeom prst="rect">
                      <a:avLst/>
                    </a:prstGeom>
                  </pic:spPr>
                </pic:pic>
              </a:graphicData>
            </a:graphic>
          </wp:inline>
        </w:drawing>
      </w:r>
    </w:p>
    <w:p w:rsidR="00465270" w:rsidRDefault="00F54BCB" w:rsidP="00F54BCB">
      <w:pPr>
        <w:pStyle w:val="Caption"/>
        <w:jc w:val="center"/>
      </w:pPr>
      <w:r>
        <w:t xml:space="preserve">Figure </w:t>
      </w:r>
      <w:fldSimple w:instr=" SEQ Figure \* ARABIC ">
        <w:r w:rsidR="00171C7B">
          <w:rPr>
            <w:noProof/>
          </w:rPr>
          <w:t>29</w:t>
        </w:r>
      </w:fldSimple>
      <w:r>
        <w:t xml:space="preserve">: Organization Profile Page - Request Review Required </w:t>
      </w:r>
      <w:r w:rsidR="00D116B8">
        <w:t>Right</w:t>
      </w:r>
    </w:p>
    <w:p w:rsidR="00465270" w:rsidRDefault="00465270" w:rsidP="00465270">
      <w:pPr>
        <w:jc w:val="center"/>
        <w:rPr>
          <w:lang w:eastAsia="ar-SA"/>
        </w:rPr>
      </w:pPr>
    </w:p>
    <w:p w:rsidR="00465270" w:rsidRDefault="00465270" w:rsidP="00D16F03">
      <w:pPr>
        <w:rPr>
          <w:lang w:eastAsia="ar-SA"/>
        </w:rPr>
      </w:pPr>
      <w:r>
        <w:rPr>
          <w:lang w:eastAsia="ar-SA"/>
        </w:rPr>
        <w:t xml:space="preserve">The following figure illustrates the settings </w:t>
      </w:r>
      <w:r w:rsidR="00DB4625">
        <w:rPr>
          <w:lang w:eastAsia="ar-SA"/>
        </w:rPr>
        <w:t>users (Administrators) performing the review</w:t>
      </w:r>
      <w:r>
        <w:rPr>
          <w:lang w:eastAsia="ar-SA"/>
        </w:rPr>
        <w:t>:</w:t>
      </w:r>
    </w:p>
    <w:p w:rsidR="00465270" w:rsidRDefault="00465270" w:rsidP="00D16F03">
      <w:pPr>
        <w:rPr>
          <w:lang w:eastAsia="ar-SA"/>
        </w:rPr>
      </w:pPr>
    </w:p>
    <w:p w:rsidR="00F54BCB" w:rsidRDefault="00465270" w:rsidP="00F54BCB">
      <w:pPr>
        <w:keepNext/>
      </w:pPr>
      <w:r>
        <w:rPr>
          <w:noProof/>
        </w:rPr>
        <w:drawing>
          <wp:inline distT="0" distB="0" distL="0" distR="0">
            <wp:extent cx="5486400" cy="4681611"/>
            <wp:effectExtent l="19050" t="0" r="0" b="0"/>
            <wp:docPr id="1" name="Picture 1" descr="Screenshot of an organization profile page on the portal, with request review and approv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4681611"/>
                    </a:xfrm>
                    <a:prstGeom prst="rect">
                      <a:avLst/>
                    </a:prstGeom>
                  </pic:spPr>
                </pic:pic>
              </a:graphicData>
            </a:graphic>
          </wp:inline>
        </w:drawing>
      </w:r>
    </w:p>
    <w:p w:rsidR="00465270" w:rsidRDefault="00F54BCB" w:rsidP="00F54BCB">
      <w:pPr>
        <w:pStyle w:val="Caption"/>
        <w:jc w:val="center"/>
      </w:pPr>
      <w:r>
        <w:t xml:space="preserve">Figure </w:t>
      </w:r>
      <w:fldSimple w:instr=" SEQ Figure \* ARABIC ">
        <w:r w:rsidR="00171C7B">
          <w:rPr>
            <w:noProof/>
          </w:rPr>
          <w:t>30</w:t>
        </w:r>
      </w:fldSimple>
      <w:r>
        <w:t xml:space="preserve">: Organization Profile Page - Request Review/Approve </w:t>
      </w:r>
      <w:r w:rsidR="00D116B8">
        <w:t>Rights</w:t>
      </w:r>
    </w:p>
    <w:p w:rsidR="00465270" w:rsidRDefault="00465270" w:rsidP="00D16F03">
      <w:pPr>
        <w:rPr>
          <w:lang w:eastAsia="ar-SA"/>
        </w:rPr>
      </w:pPr>
    </w:p>
    <w:p w:rsidR="00D16F03" w:rsidRPr="00D16F03" w:rsidRDefault="00DB4625" w:rsidP="00D16F03">
      <w:pPr>
        <w:rPr>
          <w:lang w:eastAsia="ar-SA"/>
        </w:rPr>
      </w:pPr>
      <w:r>
        <w:rPr>
          <w:lang w:eastAsia="ar-SA"/>
        </w:rPr>
        <w:t>B</w:t>
      </w:r>
      <w:r w:rsidR="008C33FB">
        <w:rPr>
          <w:lang w:eastAsia="ar-SA"/>
        </w:rPr>
        <w:t>y default, all users require their requests to be approved</w:t>
      </w:r>
      <w:r>
        <w:rPr>
          <w:lang w:eastAsia="ar-SA"/>
        </w:rPr>
        <w:t>; t</w:t>
      </w:r>
      <w:r w:rsidR="008C33FB">
        <w:rPr>
          <w:lang w:eastAsia="ar-SA"/>
        </w:rPr>
        <w:t xml:space="preserve">his feature must be explicitly disabled to prevent this.  Also, </w:t>
      </w:r>
      <w:r>
        <w:rPr>
          <w:lang w:eastAsia="ar-SA"/>
        </w:rPr>
        <w:t xml:space="preserve">rather than grant rights to individual users, network and organizational </w:t>
      </w:r>
      <w:r w:rsidR="008C33FB">
        <w:rPr>
          <w:lang w:eastAsia="ar-SA"/>
        </w:rPr>
        <w:t>administrators can add u</w:t>
      </w:r>
      <w:r w:rsidR="00465270">
        <w:rPr>
          <w:lang w:eastAsia="ar-SA"/>
        </w:rPr>
        <w:t xml:space="preserve">sers </w:t>
      </w:r>
      <w:r w:rsidR="008C33FB">
        <w:rPr>
          <w:lang w:eastAsia="ar-SA"/>
        </w:rPr>
        <w:t xml:space="preserve">who will perform the review to the </w:t>
      </w:r>
      <w:proofErr w:type="spellStart"/>
      <w:r w:rsidR="00465270">
        <w:rPr>
          <w:lang w:eastAsia="ar-SA"/>
        </w:rPr>
        <w:t>QueryAdministrators</w:t>
      </w:r>
      <w:proofErr w:type="spellEnd"/>
      <w:r w:rsidR="00465270">
        <w:rPr>
          <w:lang w:eastAsia="ar-SA"/>
        </w:rPr>
        <w:t xml:space="preserve"> </w:t>
      </w:r>
      <w:r w:rsidR="00620C9C">
        <w:rPr>
          <w:lang w:eastAsia="ar-SA"/>
        </w:rPr>
        <w:t xml:space="preserve">security </w:t>
      </w:r>
      <w:r w:rsidR="00465270">
        <w:rPr>
          <w:lang w:eastAsia="ar-SA"/>
        </w:rPr>
        <w:t>group of organization or parent organization of the user</w:t>
      </w:r>
      <w:r>
        <w:rPr>
          <w:lang w:eastAsia="ar-SA"/>
        </w:rPr>
        <w:t>s</w:t>
      </w:r>
      <w:r w:rsidR="00465270">
        <w:rPr>
          <w:lang w:eastAsia="ar-SA"/>
        </w:rPr>
        <w:t xml:space="preserve"> being reviewed.</w:t>
      </w:r>
      <w:r w:rsidR="00D16F03">
        <w:rPr>
          <w:lang w:eastAsia="ar-SA"/>
        </w:rPr>
        <w:t xml:space="preserve"> </w:t>
      </w:r>
    </w:p>
    <w:p w:rsidR="00D16F03" w:rsidRDefault="00D16F03" w:rsidP="002F1F55">
      <w:pPr>
        <w:pStyle w:val="Heading2"/>
      </w:pPr>
      <w:bookmarkStart w:id="107" w:name="_Toc360201475"/>
      <w:r>
        <w:t>Review and Approve DataMart Responses</w:t>
      </w:r>
      <w:bookmarkEnd w:id="107"/>
    </w:p>
    <w:p w:rsidR="003D18F1" w:rsidRDefault="00CA29D2" w:rsidP="00C31DC9">
      <w:pPr>
        <w:rPr>
          <w:lang w:eastAsia="ar-SA"/>
        </w:rPr>
      </w:pPr>
      <w:r>
        <w:rPr>
          <w:lang w:eastAsia="ar-SA"/>
        </w:rPr>
        <w:t>PopMedNet</w:t>
      </w:r>
      <w:r w:rsidR="002E767E">
        <w:rPr>
          <w:lang w:eastAsia="ar-SA"/>
        </w:rPr>
        <w:t xml:space="preserve"> provides a policy that requires responses to be reviewed</w:t>
      </w:r>
      <w:r w:rsidR="008F04EF">
        <w:rPr>
          <w:lang w:eastAsia="ar-SA"/>
        </w:rPr>
        <w:t xml:space="preserve"> and either </w:t>
      </w:r>
      <w:r w:rsidR="002E767E">
        <w:rPr>
          <w:lang w:eastAsia="ar-SA"/>
        </w:rPr>
        <w:t xml:space="preserve">approved or rejected by administrators.  This policy is enabled by first ensuring the “Skip response approval” rights is disabled on all users that require their responses to be reviewed and then granting the “Approve/Reject Response” right </w:t>
      </w:r>
      <w:r w:rsidR="003D18F1">
        <w:rPr>
          <w:lang w:eastAsia="ar-SA"/>
        </w:rPr>
        <w:t xml:space="preserve">in the “Default DataMart ACL” panel </w:t>
      </w:r>
      <w:r w:rsidR="002E767E">
        <w:rPr>
          <w:lang w:eastAsia="ar-SA"/>
        </w:rPr>
        <w:t xml:space="preserve">and the “Read” permission in the “Default Request ACL” panel of the organization, or global access page, of the users performing the review.  This will allow administrators to review and approve </w:t>
      </w:r>
      <w:r w:rsidR="003D18F1">
        <w:rPr>
          <w:lang w:eastAsia="ar-SA"/>
        </w:rPr>
        <w:t>responses</w:t>
      </w:r>
      <w:r w:rsidR="002E767E">
        <w:rPr>
          <w:lang w:eastAsia="ar-SA"/>
        </w:rPr>
        <w:t xml:space="preserve"> for all users’ requests </w:t>
      </w:r>
      <w:r w:rsidR="003D18F1">
        <w:rPr>
          <w:lang w:eastAsia="ar-SA"/>
        </w:rPr>
        <w:t>requiring approva</w:t>
      </w:r>
      <w:r w:rsidR="008F04EF">
        <w:rPr>
          <w:lang w:eastAsia="ar-SA"/>
        </w:rPr>
        <w:t xml:space="preserve">l within the response administrator’s </w:t>
      </w:r>
      <w:r w:rsidR="002E767E">
        <w:rPr>
          <w:lang w:eastAsia="ar-SA"/>
        </w:rPr>
        <w:t>organization or sub-organization.</w:t>
      </w:r>
      <w:r w:rsidR="003D18F1">
        <w:rPr>
          <w:lang w:eastAsia="ar-SA"/>
        </w:rPr>
        <w:t xml:space="preserve">  </w:t>
      </w:r>
    </w:p>
    <w:p w:rsidR="003D18F1" w:rsidRDefault="003D18F1" w:rsidP="00C31DC9">
      <w:pPr>
        <w:rPr>
          <w:lang w:eastAsia="ar-SA"/>
        </w:rPr>
      </w:pPr>
    </w:p>
    <w:p w:rsidR="003D18F1" w:rsidRDefault="003D18F1" w:rsidP="00C31DC9">
      <w:pPr>
        <w:rPr>
          <w:lang w:eastAsia="ar-SA"/>
        </w:rPr>
      </w:pPr>
      <w:r>
        <w:rPr>
          <w:lang w:eastAsia="ar-SA"/>
        </w:rPr>
        <w:t>The following figure shows the settings for users who require their responses to be reviewed:</w:t>
      </w:r>
    </w:p>
    <w:p w:rsidR="003D18F1" w:rsidRDefault="003D18F1" w:rsidP="00C31DC9">
      <w:pPr>
        <w:rPr>
          <w:lang w:eastAsia="ar-SA"/>
        </w:rPr>
      </w:pPr>
    </w:p>
    <w:p w:rsidR="00F54BCB" w:rsidRDefault="003D18F1" w:rsidP="00F54BCB">
      <w:pPr>
        <w:keepNext/>
      </w:pPr>
      <w:r>
        <w:rPr>
          <w:noProof/>
        </w:rPr>
        <w:drawing>
          <wp:inline distT="0" distB="0" distL="0" distR="0">
            <wp:extent cx="5486400" cy="4681611"/>
            <wp:effectExtent l="19050" t="0" r="0" b="0"/>
            <wp:docPr id="41" name="Picture 41" descr="Screenshot of an organization profile page on the portal, with DataMart Client application response review required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86400" cy="4681611"/>
                    </a:xfrm>
                    <a:prstGeom prst="rect">
                      <a:avLst/>
                    </a:prstGeom>
                  </pic:spPr>
                </pic:pic>
              </a:graphicData>
            </a:graphic>
          </wp:inline>
        </w:drawing>
      </w:r>
    </w:p>
    <w:p w:rsidR="003D18F1" w:rsidRDefault="00F54BCB" w:rsidP="00F54BCB">
      <w:pPr>
        <w:pStyle w:val="Caption"/>
        <w:jc w:val="center"/>
      </w:pPr>
      <w:r>
        <w:t xml:space="preserve">Figure </w:t>
      </w:r>
      <w:fldSimple w:instr=" SEQ Figure \* ARABIC ">
        <w:r w:rsidR="00171C7B">
          <w:rPr>
            <w:noProof/>
          </w:rPr>
          <w:t>31</w:t>
        </w:r>
      </w:fldSimple>
      <w:r>
        <w:t xml:space="preserve">: Organization Profile Page - DataMart Client Application Response Review Required </w:t>
      </w:r>
      <w:r w:rsidR="00D116B8">
        <w:t>Rights</w:t>
      </w:r>
    </w:p>
    <w:p w:rsidR="003D18F1" w:rsidRDefault="003D18F1" w:rsidP="00C31DC9">
      <w:pPr>
        <w:rPr>
          <w:lang w:eastAsia="ar-SA"/>
        </w:rPr>
      </w:pPr>
    </w:p>
    <w:p w:rsidR="00C31DC9" w:rsidRDefault="003D18F1" w:rsidP="00C31DC9">
      <w:pPr>
        <w:rPr>
          <w:lang w:eastAsia="ar-SA"/>
        </w:rPr>
      </w:pPr>
      <w:r>
        <w:rPr>
          <w:lang w:eastAsia="ar-SA"/>
        </w:rPr>
        <w:t>The following figure shows the settings assigned to response administrators:</w:t>
      </w:r>
    </w:p>
    <w:p w:rsidR="003D18F1" w:rsidRDefault="003D18F1" w:rsidP="00C31DC9">
      <w:pPr>
        <w:rPr>
          <w:lang w:eastAsia="ar-SA"/>
        </w:rPr>
      </w:pPr>
    </w:p>
    <w:p w:rsidR="00F54BCB" w:rsidRDefault="003D18F1" w:rsidP="00F54BCB">
      <w:pPr>
        <w:keepNext/>
      </w:pPr>
      <w:r>
        <w:rPr>
          <w:noProof/>
        </w:rPr>
        <w:drawing>
          <wp:inline distT="0" distB="0" distL="0" distR="0">
            <wp:extent cx="5486400" cy="4681611"/>
            <wp:effectExtent l="19050" t="0" r="0" b="0"/>
            <wp:docPr id="40" name="Picture 40" descr="Screeenshot of an organization profile page on the portal, with response review and approve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4681611"/>
                    </a:xfrm>
                    <a:prstGeom prst="rect">
                      <a:avLst/>
                    </a:prstGeom>
                  </pic:spPr>
                </pic:pic>
              </a:graphicData>
            </a:graphic>
          </wp:inline>
        </w:drawing>
      </w:r>
    </w:p>
    <w:p w:rsidR="003D18F1" w:rsidRDefault="00F54BCB" w:rsidP="00F54BCB">
      <w:pPr>
        <w:pStyle w:val="Caption"/>
        <w:jc w:val="center"/>
      </w:pPr>
      <w:r>
        <w:t xml:space="preserve">Figure </w:t>
      </w:r>
      <w:fldSimple w:instr=" SEQ Figure \* ARABIC ">
        <w:r w:rsidR="00171C7B">
          <w:rPr>
            <w:noProof/>
          </w:rPr>
          <w:t>32</w:t>
        </w:r>
      </w:fldSimple>
      <w:r>
        <w:t xml:space="preserve">: Organization Profile Page - Response Review/Approve </w:t>
      </w:r>
      <w:r w:rsidR="00D116B8">
        <w:t>Rights</w:t>
      </w:r>
    </w:p>
    <w:p w:rsidR="003D18F1" w:rsidRDefault="003D18F1" w:rsidP="003D18F1">
      <w:pPr>
        <w:rPr>
          <w:lang w:eastAsia="ar-SA"/>
        </w:rPr>
      </w:pPr>
    </w:p>
    <w:p w:rsidR="00863F5F" w:rsidRDefault="008F04EF" w:rsidP="003D18F1">
      <w:pPr>
        <w:rPr>
          <w:lang w:eastAsia="ar-SA"/>
        </w:rPr>
      </w:pPr>
      <w:r>
        <w:rPr>
          <w:lang w:eastAsia="ar-SA"/>
        </w:rPr>
        <w:t xml:space="preserve">Alternatively, users to perform response reviews may be added to the </w:t>
      </w:r>
      <w:proofErr w:type="spellStart"/>
      <w:r>
        <w:rPr>
          <w:lang w:eastAsia="ar-SA"/>
        </w:rPr>
        <w:t>ResponseAdministrators</w:t>
      </w:r>
      <w:proofErr w:type="spellEnd"/>
      <w:r>
        <w:rPr>
          <w:lang w:eastAsia="ar-SA"/>
        </w:rPr>
        <w:t xml:space="preserve"> security group of the organization or its sub-organizations of the users who require the review.</w:t>
      </w:r>
    </w:p>
    <w:p w:rsidR="00863F5F" w:rsidRDefault="00863F5F">
      <w:pPr>
        <w:rPr>
          <w:lang w:eastAsia="ar-SA"/>
        </w:rPr>
      </w:pPr>
      <w:r>
        <w:rPr>
          <w:lang w:eastAsia="ar-SA"/>
        </w:rPr>
        <w:br w:type="page"/>
      </w:r>
    </w:p>
    <w:p w:rsidR="008F04EF" w:rsidRPr="00C31DC9" w:rsidRDefault="008F04EF" w:rsidP="003D18F1">
      <w:pPr>
        <w:rPr>
          <w:lang w:eastAsia="ar-SA"/>
        </w:rPr>
      </w:pPr>
    </w:p>
    <w:p w:rsidR="00326B8A" w:rsidRPr="00BA05C4" w:rsidRDefault="00863F5F" w:rsidP="00021F84">
      <w:pPr>
        <w:pStyle w:val="Heading1"/>
      </w:pPr>
      <w:bookmarkStart w:id="108" w:name="_Toc291053830"/>
      <w:bookmarkStart w:id="109" w:name="_Toc360201476"/>
      <w:r>
        <w:t>Mini-Sentinel</w:t>
      </w:r>
      <w:r w:rsidR="00326B8A">
        <w:t xml:space="preserve"> </w:t>
      </w:r>
      <w:r w:rsidR="00CB6DE7">
        <w:t>Governance</w:t>
      </w:r>
      <w:r w:rsidR="00326B8A">
        <w:t xml:space="preserve"> Policies</w:t>
      </w:r>
      <w:bookmarkEnd w:id="108"/>
      <w:bookmarkEnd w:id="109"/>
    </w:p>
    <w:p w:rsidR="00863F5F" w:rsidRDefault="00863F5F" w:rsidP="00863F5F">
      <w:pPr>
        <w:rPr>
          <w:rFonts w:cs="Arial"/>
          <w:szCs w:val="22"/>
          <w:lang w:eastAsia="ar-SA"/>
        </w:rPr>
      </w:pPr>
      <w:r w:rsidRPr="00BA05C4">
        <w:rPr>
          <w:rFonts w:cs="Arial"/>
          <w:szCs w:val="22"/>
          <w:lang w:eastAsia="ar-SA"/>
        </w:rPr>
        <w:t>The</w:t>
      </w:r>
      <w:r>
        <w:rPr>
          <w:rFonts w:cs="Arial"/>
          <w:szCs w:val="22"/>
          <w:lang w:eastAsia="ar-SA"/>
        </w:rPr>
        <w:t xml:space="preserve"> FDA Mini-Sentinel</w:t>
      </w:r>
      <w:r w:rsidRPr="00BA05C4">
        <w:rPr>
          <w:rFonts w:cs="Arial"/>
          <w:szCs w:val="22"/>
          <w:lang w:eastAsia="ar-SA"/>
        </w:rPr>
        <w:t xml:space="preserve"> </w:t>
      </w:r>
      <w:r>
        <w:rPr>
          <w:rFonts w:cs="Arial"/>
          <w:szCs w:val="22"/>
          <w:lang w:eastAsia="ar-SA"/>
        </w:rPr>
        <w:t xml:space="preserve">Distributed Query Tool is operated by the Mini-Sentinel Operations Center. </w:t>
      </w:r>
      <w:bookmarkStart w:id="110" w:name="_Toc275975349"/>
      <w:r>
        <w:rPr>
          <w:rFonts w:cs="Arial"/>
          <w:szCs w:val="22"/>
          <w:lang w:eastAsia="ar-SA"/>
        </w:rPr>
        <w:t>The FDA Mini-Sentinel</w:t>
      </w:r>
      <w:r w:rsidRPr="00BA05C4">
        <w:rPr>
          <w:rFonts w:cs="Arial"/>
          <w:szCs w:val="22"/>
          <w:lang w:eastAsia="ar-SA"/>
        </w:rPr>
        <w:t xml:space="preserve"> </w:t>
      </w:r>
      <w:r>
        <w:rPr>
          <w:rFonts w:cs="Arial"/>
          <w:szCs w:val="22"/>
          <w:lang w:eastAsia="ar-SA"/>
        </w:rPr>
        <w:t xml:space="preserve">Operations Center has developed a set of guiding principles for use of the querying system, listed below.  For more detailed principles and policies, visit the </w:t>
      </w:r>
      <w:hyperlink r:id="rId47" w:tgtFrame="_blank" w:history="1">
        <w:r w:rsidRPr="00877CC4">
          <w:rPr>
            <w:rStyle w:val="Hyperlink"/>
            <w:rFonts w:cs="Arial"/>
            <w:szCs w:val="22"/>
            <w:lang w:eastAsia="ar-SA"/>
          </w:rPr>
          <w:t>Mini-Sentinel public website</w:t>
        </w:r>
      </w:hyperlink>
      <w:r>
        <w:rPr>
          <w:rFonts w:cs="Arial"/>
          <w:szCs w:val="22"/>
          <w:lang w:eastAsia="ar-SA"/>
        </w:rPr>
        <w:t>.</w:t>
      </w:r>
    </w:p>
    <w:p w:rsidR="00863F5F" w:rsidRDefault="00863F5F" w:rsidP="00863F5F">
      <w:pPr>
        <w:rPr>
          <w:rFonts w:cs="Arial"/>
          <w:szCs w:val="22"/>
        </w:rPr>
      </w:pPr>
    </w:p>
    <w:bookmarkEnd w:id="110"/>
    <w:p w:rsidR="00863F5F" w:rsidRDefault="00863F5F" w:rsidP="00863F5F">
      <w:pPr>
        <w:numPr>
          <w:ilvl w:val="0"/>
          <w:numId w:val="3"/>
        </w:numPr>
        <w:spacing w:before="60" w:after="60"/>
        <w:rPr>
          <w:rFonts w:cs="Arial"/>
          <w:szCs w:val="22"/>
        </w:rPr>
      </w:pPr>
      <w:r w:rsidRPr="00BA05C4">
        <w:rPr>
          <w:rFonts w:cs="Arial"/>
          <w:szCs w:val="22"/>
        </w:rPr>
        <w:t xml:space="preserve">Representatives from HPHCI and LPP will serve as </w:t>
      </w:r>
      <w:r>
        <w:rPr>
          <w:rFonts w:cs="Arial"/>
          <w:szCs w:val="22"/>
        </w:rPr>
        <w:t>network</w:t>
      </w:r>
      <w:r w:rsidRPr="00BA05C4">
        <w:rPr>
          <w:rFonts w:cs="Arial"/>
          <w:szCs w:val="22"/>
        </w:rPr>
        <w:t xml:space="preserve"> administrators. </w:t>
      </w:r>
    </w:p>
    <w:p w:rsidR="00863F5F" w:rsidRDefault="00863F5F" w:rsidP="00863F5F">
      <w:pPr>
        <w:numPr>
          <w:ilvl w:val="0"/>
          <w:numId w:val="3"/>
        </w:numPr>
        <w:spacing w:before="60" w:after="60"/>
        <w:rPr>
          <w:rFonts w:cs="Arial"/>
          <w:szCs w:val="22"/>
        </w:rPr>
      </w:pPr>
      <w:r w:rsidRPr="00BA05C4">
        <w:rPr>
          <w:rFonts w:cs="Arial"/>
          <w:szCs w:val="22"/>
        </w:rPr>
        <w:t xml:space="preserve">New data partners and </w:t>
      </w:r>
      <w:r>
        <w:rPr>
          <w:rFonts w:cs="Arial"/>
          <w:szCs w:val="22"/>
        </w:rPr>
        <w:t xml:space="preserve">network users </w:t>
      </w:r>
      <w:r w:rsidRPr="00BA05C4">
        <w:rPr>
          <w:rFonts w:cs="Arial"/>
          <w:szCs w:val="22"/>
        </w:rPr>
        <w:t xml:space="preserve">can only be added to the network by the </w:t>
      </w:r>
      <w:r>
        <w:rPr>
          <w:rFonts w:cs="Arial"/>
          <w:szCs w:val="22"/>
        </w:rPr>
        <w:t>Network</w:t>
      </w:r>
      <w:r w:rsidRPr="00BA05C4">
        <w:rPr>
          <w:rFonts w:cs="Arial"/>
          <w:szCs w:val="22"/>
        </w:rPr>
        <w:t xml:space="preserve"> Administrator</w:t>
      </w:r>
      <w:r>
        <w:rPr>
          <w:rFonts w:cs="Arial"/>
          <w:szCs w:val="22"/>
        </w:rPr>
        <w:t xml:space="preserve"> and in accordance with network governance policies</w:t>
      </w:r>
      <w:r w:rsidRPr="00BA05C4">
        <w:rPr>
          <w:rFonts w:cs="Arial"/>
          <w:szCs w:val="22"/>
        </w:rPr>
        <w:t xml:space="preserve">. </w:t>
      </w:r>
    </w:p>
    <w:p w:rsidR="00863F5F" w:rsidRDefault="00863F5F" w:rsidP="00863F5F">
      <w:pPr>
        <w:numPr>
          <w:ilvl w:val="0"/>
          <w:numId w:val="3"/>
        </w:numPr>
        <w:spacing w:before="60" w:after="60"/>
        <w:rPr>
          <w:rFonts w:cs="Arial"/>
          <w:szCs w:val="22"/>
        </w:rPr>
      </w:pPr>
      <w:r>
        <w:rPr>
          <w:rFonts w:cs="Arial"/>
          <w:szCs w:val="22"/>
        </w:rPr>
        <w:t>R</w:t>
      </w:r>
      <w:r w:rsidRPr="00BA05C4">
        <w:rPr>
          <w:rFonts w:cs="Arial"/>
          <w:szCs w:val="22"/>
        </w:rPr>
        <w:t>ole-based access control give</w:t>
      </w:r>
      <w:r>
        <w:rPr>
          <w:rFonts w:cs="Arial"/>
          <w:szCs w:val="22"/>
        </w:rPr>
        <w:t>s</w:t>
      </w:r>
      <w:r w:rsidRPr="00BA05C4">
        <w:rPr>
          <w:rFonts w:cs="Arial"/>
          <w:szCs w:val="22"/>
        </w:rPr>
        <w:t xml:space="preserve"> network users permiss</w:t>
      </w:r>
      <w:r>
        <w:rPr>
          <w:rFonts w:cs="Arial"/>
          <w:szCs w:val="22"/>
        </w:rPr>
        <w:t>ion to perform certain function; n</w:t>
      </w:r>
      <w:r w:rsidRPr="00BA05C4">
        <w:rPr>
          <w:rFonts w:cs="Arial"/>
          <w:szCs w:val="22"/>
        </w:rPr>
        <w:t>etwork users w</w:t>
      </w:r>
      <w:r>
        <w:rPr>
          <w:rFonts w:cs="Arial"/>
          <w:szCs w:val="22"/>
        </w:rPr>
        <w:t>ho have two roles (e.g., I</w:t>
      </w:r>
      <w:r w:rsidRPr="00BA05C4">
        <w:rPr>
          <w:rFonts w:cs="Arial"/>
          <w:szCs w:val="22"/>
        </w:rPr>
        <w:t>nvestigator and DataMart Administrator</w:t>
      </w:r>
      <w:r>
        <w:rPr>
          <w:rFonts w:cs="Arial"/>
          <w:szCs w:val="22"/>
        </w:rPr>
        <w:t xml:space="preserve">) </w:t>
      </w:r>
      <w:r w:rsidRPr="00BA05C4">
        <w:rPr>
          <w:rFonts w:cs="Arial"/>
          <w:szCs w:val="22"/>
        </w:rPr>
        <w:t>must login the system using the proper role; their rights are not combined into a new role.</w:t>
      </w:r>
    </w:p>
    <w:p w:rsidR="00863F5F" w:rsidRPr="00BA05C4" w:rsidRDefault="00863F5F" w:rsidP="00863F5F">
      <w:pPr>
        <w:numPr>
          <w:ilvl w:val="0"/>
          <w:numId w:val="3"/>
        </w:numPr>
        <w:spacing w:before="60" w:after="60"/>
        <w:rPr>
          <w:rFonts w:cs="Arial"/>
          <w:szCs w:val="22"/>
        </w:rPr>
      </w:pPr>
      <w:r>
        <w:rPr>
          <w:rFonts w:cs="Arial"/>
          <w:szCs w:val="22"/>
        </w:rPr>
        <w:t>Approved Mini-Sentinel Operations Center staff may view site-specific results.</w:t>
      </w:r>
    </w:p>
    <w:p w:rsidR="00863F5F" w:rsidRDefault="00863F5F" w:rsidP="00863F5F">
      <w:pPr>
        <w:numPr>
          <w:ilvl w:val="0"/>
          <w:numId w:val="3"/>
        </w:numPr>
        <w:spacing w:before="60" w:after="60"/>
        <w:rPr>
          <w:rFonts w:cs="Arial"/>
          <w:szCs w:val="22"/>
        </w:rPr>
      </w:pPr>
      <w:r w:rsidRPr="00BA05C4">
        <w:rPr>
          <w:rFonts w:cs="Arial"/>
          <w:szCs w:val="22"/>
        </w:rPr>
        <w:t>Data partners will appoint one or more individuals to serve as DataMart administrators for their sites. DataMart administrators will be responsible for responding to queries distributed to their DataMart through the network.</w:t>
      </w:r>
    </w:p>
    <w:p w:rsidR="00863F5F" w:rsidRPr="00BA05C4" w:rsidRDefault="00863F5F" w:rsidP="00863F5F">
      <w:pPr>
        <w:numPr>
          <w:ilvl w:val="0"/>
          <w:numId w:val="3"/>
        </w:numPr>
        <w:spacing w:before="60" w:after="60"/>
        <w:rPr>
          <w:rFonts w:cs="Arial"/>
          <w:szCs w:val="22"/>
        </w:rPr>
      </w:pPr>
      <w:r>
        <w:rPr>
          <w:rFonts w:cs="Arial"/>
          <w:szCs w:val="22"/>
        </w:rPr>
        <w:t>Groups of data partners can opt to designate a Group DataMart Administrator.</w:t>
      </w:r>
    </w:p>
    <w:p w:rsidR="00863F5F" w:rsidRPr="00BA05C4" w:rsidRDefault="00863F5F" w:rsidP="00863F5F">
      <w:pPr>
        <w:numPr>
          <w:ilvl w:val="0"/>
          <w:numId w:val="3"/>
        </w:numPr>
        <w:spacing w:before="60" w:after="60"/>
        <w:rPr>
          <w:rFonts w:cs="Arial"/>
          <w:szCs w:val="22"/>
        </w:rPr>
      </w:pPr>
      <w:r w:rsidRPr="00BA05C4">
        <w:rPr>
          <w:rFonts w:cs="Arial"/>
          <w:szCs w:val="22"/>
        </w:rPr>
        <w:t xml:space="preserve">DataMart administrators will retain full control over access to their data and of the transmission of query results. They will have the ability to accept or reject each query on a case-by-case basis. </w:t>
      </w:r>
    </w:p>
    <w:p w:rsidR="00863F5F" w:rsidRPr="00BA05C4" w:rsidRDefault="00863F5F" w:rsidP="00863F5F">
      <w:pPr>
        <w:numPr>
          <w:ilvl w:val="0"/>
          <w:numId w:val="3"/>
        </w:numPr>
        <w:spacing w:before="60" w:after="60"/>
        <w:rPr>
          <w:rFonts w:cs="Arial"/>
          <w:szCs w:val="22"/>
        </w:rPr>
      </w:pPr>
      <w:r w:rsidRPr="00BA05C4">
        <w:rPr>
          <w:rFonts w:cs="Arial"/>
          <w:szCs w:val="22"/>
        </w:rPr>
        <w:t>Data partners may use the network to query their own data.</w:t>
      </w:r>
    </w:p>
    <w:p w:rsidR="00863F5F" w:rsidRPr="00BA05C4" w:rsidRDefault="00863F5F" w:rsidP="00863F5F">
      <w:pPr>
        <w:numPr>
          <w:ilvl w:val="0"/>
          <w:numId w:val="3"/>
        </w:numPr>
        <w:spacing w:before="60" w:after="60"/>
        <w:rPr>
          <w:rFonts w:cs="Arial"/>
          <w:szCs w:val="22"/>
        </w:rPr>
      </w:pPr>
      <w:r w:rsidRPr="00BA05C4">
        <w:rPr>
          <w:rFonts w:cs="Arial"/>
          <w:szCs w:val="22"/>
        </w:rPr>
        <w:t>DataMart administrators can at any time create audit reports of activity related to their DataMart.</w:t>
      </w:r>
    </w:p>
    <w:p w:rsidR="00863F5F" w:rsidRPr="00BA05C4" w:rsidRDefault="00863F5F" w:rsidP="00863F5F">
      <w:pPr>
        <w:numPr>
          <w:ilvl w:val="0"/>
          <w:numId w:val="3"/>
        </w:numPr>
        <w:spacing w:before="60" w:after="60"/>
        <w:rPr>
          <w:rFonts w:cs="Arial"/>
          <w:szCs w:val="22"/>
        </w:rPr>
      </w:pPr>
      <w:r w:rsidRPr="00BA05C4">
        <w:rPr>
          <w:rFonts w:cs="Arial"/>
          <w:szCs w:val="22"/>
        </w:rPr>
        <w:t xml:space="preserve">DataMart administrators will determine their DataMart access settings on the Portal, including contact information, the tables available for querying and the users/ organizations/groups able to send queries. These settings can be changed at any time. </w:t>
      </w:r>
    </w:p>
    <w:p w:rsidR="00863F5F" w:rsidRPr="00BA05C4" w:rsidRDefault="00863F5F" w:rsidP="00863F5F">
      <w:pPr>
        <w:numPr>
          <w:ilvl w:val="0"/>
          <w:numId w:val="3"/>
        </w:numPr>
        <w:spacing w:before="60" w:after="60"/>
        <w:rPr>
          <w:rFonts w:cs="Arial"/>
          <w:szCs w:val="22"/>
        </w:rPr>
      </w:pPr>
      <w:r w:rsidRPr="00BA05C4">
        <w:rPr>
          <w:rFonts w:cs="Arial"/>
          <w:szCs w:val="22"/>
        </w:rPr>
        <w:t>The system administrator will not alter any DataMart settings without prior approval of the DataMart administrator; DataMart administrations can opt to be alerted via email when any DataMarts settings change.</w:t>
      </w:r>
    </w:p>
    <w:p w:rsidR="00863F5F" w:rsidRDefault="00863F5F" w:rsidP="00863F5F">
      <w:pPr>
        <w:numPr>
          <w:ilvl w:val="0"/>
          <w:numId w:val="3"/>
        </w:numPr>
        <w:spacing w:before="60" w:after="60"/>
        <w:rPr>
          <w:rFonts w:cs="Arial"/>
          <w:szCs w:val="22"/>
        </w:rPr>
      </w:pPr>
      <w:r w:rsidRPr="00BA05C4">
        <w:rPr>
          <w:rFonts w:cs="Arial"/>
          <w:szCs w:val="22"/>
        </w:rPr>
        <w:t xml:space="preserve">Users are restricted to a maximum of </w:t>
      </w:r>
      <w:r>
        <w:rPr>
          <w:rFonts w:cs="Arial"/>
          <w:szCs w:val="22"/>
        </w:rPr>
        <w:t>25</w:t>
      </w:r>
      <w:r w:rsidRPr="00BA05C4">
        <w:rPr>
          <w:rFonts w:cs="Arial"/>
          <w:szCs w:val="22"/>
        </w:rPr>
        <w:t xml:space="preserve"> items in a single query (e.g., users can select up to </w:t>
      </w:r>
      <w:r>
        <w:rPr>
          <w:rFonts w:cs="Arial"/>
          <w:szCs w:val="22"/>
        </w:rPr>
        <w:t>25</w:t>
      </w:r>
      <w:r w:rsidRPr="00BA05C4">
        <w:rPr>
          <w:rFonts w:cs="Arial"/>
          <w:szCs w:val="22"/>
        </w:rPr>
        <w:t xml:space="preserve"> drugs).</w:t>
      </w:r>
    </w:p>
    <w:p w:rsidR="00863F5F" w:rsidRPr="00FA19C0" w:rsidRDefault="00863F5F" w:rsidP="00863F5F">
      <w:pPr>
        <w:numPr>
          <w:ilvl w:val="0"/>
          <w:numId w:val="3"/>
        </w:numPr>
        <w:tabs>
          <w:tab w:val="num" w:pos="1620"/>
        </w:tabs>
        <w:spacing w:before="60" w:after="60"/>
        <w:rPr>
          <w:rFonts w:cs="Arial"/>
          <w:szCs w:val="22"/>
        </w:rPr>
      </w:pPr>
      <w:r w:rsidRPr="003A4E59">
        <w:rPr>
          <w:rFonts w:cs="Arial"/>
          <w:szCs w:val="22"/>
        </w:rPr>
        <w:t xml:space="preserve">Query results </w:t>
      </w:r>
      <w:r w:rsidRPr="003A4E59">
        <w:rPr>
          <w:rFonts w:cs="Arial"/>
          <w:b/>
          <w:color w:val="000000"/>
          <w:szCs w:val="22"/>
          <w:u w:val="single"/>
        </w:rPr>
        <w:t>may not</w:t>
      </w:r>
      <w:r w:rsidRPr="003A4E59">
        <w:rPr>
          <w:rFonts w:cs="Arial"/>
          <w:color w:val="000000"/>
          <w:szCs w:val="22"/>
        </w:rPr>
        <w:t xml:space="preserve"> be used in a proposal or in any report without the consent of the Network member organization where the data originated. </w:t>
      </w:r>
    </w:p>
    <w:p w:rsidR="00863F5F" w:rsidRPr="00FA19C0" w:rsidRDefault="00863F5F" w:rsidP="00863F5F">
      <w:pPr>
        <w:numPr>
          <w:ilvl w:val="0"/>
          <w:numId w:val="3"/>
        </w:numPr>
        <w:tabs>
          <w:tab w:val="num" w:pos="1620"/>
        </w:tabs>
        <w:spacing w:before="60" w:after="60"/>
        <w:rPr>
          <w:rFonts w:cs="Arial"/>
          <w:szCs w:val="22"/>
        </w:rPr>
      </w:pPr>
      <w:r w:rsidRPr="003A4E59">
        <w:rPr>
          <w:rFonts w:cs="Arial"/>
          <w:color w:val="000000"/>
          <w:szCs w:val="22"/>
        </w:rPr>
        <w:t>No publication or external report other than use in research proposals is permitted.</w:t>
      </w:r>
    </w:p>
    <w:p w:rsidR="00863F5F" w:rsidRDefault="00863F5F" w:rsidP="00863F5F">
      <w:pPr>
        <w:spacing w:before="60" w:after="60"/>
        <w:ind w:left="360"/>
        <w:rPr>
          <w:rFonts w:cs="Arial"/>
          <w:szCs w:val="22"/>
        </w:rPr>
      </w:pPr>
    </w:p>
    <w:p w:rsidR="00863F5F" w:rsidRDefault="00863F5F" w:rsidP="00863F5F">
      <w:pPr>
        <w:spacing w:before="60" w:after="60"/>
        <w:rPr>
          <w:rFonts w:cs="Arial"/>
          <w:szCs w:val="22"/>
        </w:rPr>
      </w:pPr>
      <w:r>
        <w:rPr>
          <w:rFonts w:cs="Arial"/>
          <w:szCs w:val="22"/>
        </w:rPr>
        <w:t>As new policies are developed, the Mini-Sentinel Operations Center will notify users and implement changes.</w:t>
      </w:r>
    </w:p>
    <w:p w:rsidR="00021795" w:rsidRDefault="00021795">
      <w:pPr>
        <w:rPr>
          <w:rFonts w:ascii="Calibri" w:hAnsi="Calibri"/>
          <w:szCs w:val="22"/>
        </w:rPr>
      </w:pPr>
      <w:r>
        <w:rPr>
          <w:rFonts w:ascii="Calibri" w:hAnsi="Calibri"/>
          <w:szCs w:val="22"/>
        </w:rPr>
        <w:br w:type="page"/>
      </w:r>
    </w:p>
    <w:p w:rsidR="00520569" w:rsidRDefault="00520569" w:rsidP="00021F84">
      <w:pPr>
        <w:pStyle w:val="Heading1"/>
      </w:pPr>
      <w:bookmarkStart w:id="111" w:name="_Toc358810180"/>
      <w:bookmarkStart w:id="112" w:name="_Toc358810181"/>
      <w:bookmarkStart w:id="113" w:name="_Toc358810182"/>
      <w:bookmarkStart w:id="114" w:name="_Toc358810183"/>
      <w:bookmarkStart w:id="115" w:name="_Toc358810184"/>
      <w:bookmarkStart w:id="116" w:name="_Toc358810185"/>
      <w:bookmarkStart w:id="117" w:name="_Toc358810186"/>
      <w:bookmarkStart w:id="118" w:name="_Toc358810187"/>
      <w:bookmarkStart w:id="119" w:name="_Toc358810188"/>
      <w:bookmarkStart w:id="120" w:name="_Toc358810189"/>
      <w:bookmarkStart w:id="121" w:name="_Toc358810190"/>
      <w:bookmarkStart w:id="122" w:name="_Toc358810191"/>
      <w:bookmarkStart w:id="123" w:name="_Toc358810192"/>
      <w:bookmarkStart w:id="124" w:name="_Toc358810193"/>
      <w:bookmarkStart w:id="125" w:name="_Toc360201477"/>
      <w:bookmarkStart w:id="126" w:name="_Toc267479456"/>
      <w:bookmarkStart w:id="127" w:name="_Toc267479743"/>
      <w:bookmarkStart w:id="128" w:name="_Toc267519529"/>
      <w:bookmarkStart w:id="129" w:name="_Toc29105383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t xml:space="preserve">Managing </w:t>
      </w:r>
      <w:r w:rsidR="00CA29D2">
        <w:t>PopMedNet</w:t>
      </w:r>
      <w:r>
        <w:t xml:space="preserve"> Entities</w:t>
      </w:r>
      <w:bookmarkEnd w:id="125"/>
    </w:p>
    <w:p w:rsidR="00E851B2" w:rsidRDefault="00E851B2" w:rsidP="00E851B2">
      <w:pPr>
        <w:rPr>
          <w:lang w:eastAsia="ar-SA"/>
        </w:rPr>
      </w:pPr>
      <w:r>
        <w:rPr>
          <w:lang w:eastAsia="ar-SA"/>
        </w:rPr>
        <w:t xml:space="preserve">The following lists the </w:t>
      </w:r>
      <w:r w:rsidR="00CA29D2">
        <w:rPr>
          <w:lang w:eastAsia="ar-SA"/>
        </w:rPr>
        <w:t>PopMedNet</w:t>
      </w:r>
      <w:r>
        <w:rPr>
          <w:lang w:eastAsia="ar-SA"/>
        </w:rPr>
        <w:t xml:space="preserve"> entities that are managed through the Portal:</w:t>
      </w:r>
    </w:p>
    <w:p w:rsidR="00E851B2" w:rsidRDefault="00E851B2" w:rsidP="00E851B2">
      <w:pPr>
        <w:rPr>
          <w:lang w:eastAsia="ar-SA"/>
        </w:rPr>
      </w:pPr>
    </w:p>
    <w:p w:rsidR="00E851B2" w:rsidRDefault="00E851B2" w:rsidP="009E3DB4">
      <w:pPr>
        <w:pStyle w:val="ListParagraph"/>
        <w:numPr>
          <w:ilvl w:val="0"/>
          <w:numId w:val="21"/>
        </w:numPr>
        <w:rPr>
          <w:lang w:eastAsia="ar-SA"/>
        </w:rPr>
      </w:pPr>
      <w:r>
        <w:rPr>
          <w:lang w:eastAsia="ar-SA"/>
        </w:rPr>
        <w:t xml:space="preserve">Organizations </w:t>
      </w:r>
    </w:p>
    <w:p w:rsidR="00E851B2" w:rsidRDefault="00E851B2" w:rsidP="009E3DB4">
      <w:pPr>
        <w:pStyle w:val="ListParagraph"/>
        <w:numPr>
          <w:ilvl w:val="0"/>
          <w:numId w:val="21"/>
        </w:numPr>
        <w:rPr>
          <w:lang w:eastAsia="ar-SA"/>
        </w:rPr>
      </w:pPr>
      <w:r>
        <w:rPr>
          <w:lang w:eastAsia="ar-SA"/>
        </w:rPr>
        <w:t>Groups</w:t>
      </w:r>
    </w:p>
    <w:p w:rsidR="00E851B2" w:rsidRDefault="00E851B2" w:rsidP="009E3DB4">
      <w:pPr>
        <w:pStyle w:val="ListParagraph"/>
        <w:numPr>
          <w:ilvl w:val="0"/>
          <w:numId w:val="21"/>
        </w:numPr>
        <w:rPr>
          <w:lang w:eastAsia="ar-SA"/>
        </w:rPr>
      </w:pPr>
      <w:r>
        <w:rPr>
          <w:lang w:eastAsia="ar-SA"/>
        </w:rPr>
        <w:t>DataMarts</w:t>
      </w:r>
    </w:p>
    <w:p w:rsidR="00E851B2" w:rsidRDefault="00E851B2" w:rsidP="009E3DB4">
      <w:pPr>
        <w:pStyle w:val="ListParagraph"/>
        <w:numPr>
          <w:ilvl w:val="0"/>
          <w:numId w:val="21"/>
        </w:numPr>
        <w:rPr>
          <w:lang w:eastAsia="ar-SA"/>
        </w:rPr>
      </w:pPr>
      <w:r>
        <w:rPr>
          <w:lang w:eastAsia="ar-SA"/>
        </w:rPr>
        <w:t>Users</w:t>
      </w:r>
    </w:p>
    <w:p w:rsidR="00E851B2" w:rsidRDefault="00E851B2" w:rsidP="009E3DB4">
      <w:pPr>
        <w:pStyle w:val="ListParagraph"/>
        <w:numPr>
          <w:ilvl w:val="0"/>
          <w:numId w:val="21"/>
        </w:numPr>
        <w:rPr>
          <w:lang w:eastAsia="ar-SA"/>
        </w:rPr>
      </w:pPr>
      <w:r>
        <w:rPr>
          <w:lang w:eastAsia="ar-SA"/>
        </w:rPr>
        <w:t>Security Groups</w:t>
      </w:r>
    </w:p>
    <w:p w:rsidR="00F530CD" w:rsidRPr="00E851B2" w:rsidRDefault="00F530CD" w:rsidP="00F530CD">
      <w:pPr>
        <w:rPr>
          <w:lang w:eastAsia="ar-SA"/>
        </w:rPr>
      </w:pPr>
      <w:r>
        <w:rPr>
          <w:lang w:eastAsia="ar-SA"/>
        </w:rPr>
        <w:t xml:space="preserve">The following sections describe how to use </w:t>
      </w:r>
      <w:r w:rsidR="00B61B34">
        <w:t>PMN</w:t>
      </w:r>
      <w:r>
        <w:rPr>
          <w:lang w:eastAsia="ar-SA"/>
        </w:rPr>
        <w:t xml:space="preserve"> to manage these entities.</w:t>
      </w:r>
    </w:p>
    <w:p w:rsidR="00520569" w:rsidRDefault="00520569" w:rsidP="002F1F55">
      <w:pPr>
        <w:pStyle w:val="Heading2"/>
      </w:pPr>
      <w:bookmarkStart w:id="130" w:name="_Toc360201478"/>
      <w:r>
        <w:t>Managing Organizations</w:t>
      </w:r>
      <w:bookmarkEnd w:id="130"/>
    </w:p>
    <w:p w:rsidR="00EB31B9" w:rsidRDefault="00F530CD" w:rsidP="00F530CD">
      <w:pPr>
        <w:rPr>
          <w:lang w:eastAsia="ar-SA"/>
        </w:rPr>
      </w:pPr>
      <w:r>
        <w:rPr>
          <w:lang w:eastAsia="ar-SA"/>
        </w:rPr>
        <w:t xml:space="preserve">Organizations are a collection of Users and DataMarts that model real world organizations.  Organizations may have </w:t>
      </w:r>
      <w:r w:rsidR="00B62496">
        <w:rPr>
          <w:lang w:eastAsia="ar-SA"/>
        </w:rPr>
        <w:t xml:space="preserve">zero, one, or more </w:t>
      </w:r>
      <w:r>
        <w:rPr>
          <w:lang w:eastAsia="ar-SA"/>
        </w:rPr>
        <w:t xml:space="preserve">sub-organizations </w:t>
      </w:r>
      <w:r w:rsidR="00B62496">
        <w:rPr>
          <w:lang w:eastAsia="ar-SA"/>
        </w:rPr>
        <w:t xml:space="preserve">but </w:t>
      </w:r>
      <w:r>
        <w:rPr>
          <w:lang w:eastAsia="ar-SA"/>
        </w:rPr>
        <w:t xml:space="preserve">a </w:t>
      </w:r>
      <w:r w:rsidR="00B62496">
        <w:rPr>
          <w:lang w:eastAsia="ar-SA"/>
        </w:rPr>
        <w:t>sub-</w:t>
      </w:r>
      <w:r>
        <w:rPr>
          <w:lang w:eastAsia="ar-SA"/>
        </w:rPr>
        <w:t>organization may have</w:t>
      </w:r>
      <w:r w:rsidR="00B62496">
        <w:rPr>
          <w:lang w:eastAsia="ar-SA"/>
        </w:rPr>
        <w:t xml:space="preserve"> only</w:t>
      </w:r>
      <w:r>
        <w:rPr>
          <w:lang w:eastAsia="ar-SA"/>
        </w:rPr>
        <w:t xml:space="preserve"> a single parent organization.   Establishing an organizational hierarchy allows some </w:t>
      </w:r>
      <w:r w:rsidR="00B62496">
        <w:t>PMN</w:t>
      </w:r>
      <w:r>
        <w:rPr>
          <w:lang w:eastAsia="ar-SA"/>
        </w:rPr>
        <w:t xml:space="preserve"> features </w:t>
      </w:r>
      <w:r w:rsidR="006465FD">
        <w:rPr>
          <w:lang w:eastAsia="ar-SA"/>
        </w:rPr>
        <w:t xml:space="preserve">to extend to sub-organizations.  For instance, </w:t>
      </w:r>
      <w:r>
        <w:rPr>
          <w:lang w:eastAsia="ar-SA"/>
        </w:rPr>
        <w:t>users with access rights for</w:t>
      </w:r>
      <w:r w:rsidR="006465FD">
        <w:rPr>
          <w:lang w:eastAsia="ar-SA"/>
        </w:rPr>
        <w:t xml:space="preserve"> to review and approve requests submitted by users in their o</w:t>
      </w:r>
      <w:r>
        <w:rPr>
          <w:lang w:eastAsia="ar-SA"/>
        </w:rPr>
        <w:t xml:space="preserve">rganization can </w:t>
      </w:r>
      <w:r w:rsidR="006465FD">
        <w:rPr>
          <w:lang w:eastAsia="ar-SA"/>
        </w:rPr>
        <w:t xml:space="preserve">also view and approve requests </w:t>
      </w:r>
      <w:r w:rsidR="00B62496">
        <w:rPr>
          <w:lang w:eastAsia="ar-SA"/>
        </w:rPr>
        <w:t>of</w:t>
      </w:r>
      <w:r w:rsidR="006465FD">
        <w:rPr>
          <w:lang w:eastAsia="ar-SA"/>
        </w:rPr>
        <w:t xml:space="preserve"> users in sub-organizations.</w:t>
      </w:r>
    </w:p>
    <w:p w:rsidR="008F513B" w:rsidRDefault="008F513B" w:rsidP="002F1F55">
      <w:pPr>
        <w:pStyle w:val="Heading2"/>
      </w:pPr>
      <w:bookmarkStart w:id="131" w:name="_Toc360201479"/>
      <w:r>
        <w:t>Viewing and Creating Organizations</w:t>
      </w:r>
      <w:bookmarkEnd w:id="131"/>
    </w:p>
    <w:p w:rsidR="006465FD" w:rsidRDefault="006465FD" w:rsidP="006465FD">
      <w:pPr>
        <w:rPr>
          <w:lang w:eastAsia="ar-SA"/>
        </w:rPr>
      </w:pPr>
      <w:r>
        <w:rPr>
          <w:lang w:eastAsia="ar-SA"/>
        </w:rPr>
        <w:t>There are a set of access rights that determine whether users can view, create, edit, and delete organizations.  These rights may be applied</w:t>
      </w:r>
      <w:r w:rsidR="0029299E">
        <w:rPr>
          <w:lang w:eastAsia="ar-SA"/>
        </w:rPr>
        <w:t xml:space="preserve"> at the global level or within an existing organization.  The following figure shows the global access rights to manage organizations for the entire network:</w:t>
      </w:r>
    </w:p>
    <w:p w:rsidR="0029299E" w:rsidRDefault="0029299E" w:rsidP="006465FD">
      <w:pPr>
        <w:rPr>
          <w:lang w:eastAsia="ar-SA"/>
        </w:rPr>
      </w:pPr>
    </w:p>
    <w:p w:rsidR="00F54BCB" w:rsidRDefault="0029299E" w:rsidP="00F54BCB">
      <w:pPr>
        <w:keepNext/>
      </w:pPr>
      <w:r>
        <w:rPr>
          <w:noProof/>
        </w:rPr>
        <w:drawing>
          <wp:inline distT="0" distB="0" distL="0" distR="0">
            <wp:extent cx="5486400" cy="4681611"/>
            <wp:effectExtent l="19050" t="0" r="0" b="0"/>
            <wp:docPr id="42" name="Picture 42" descr="Screenshot of the network access page on the portal, with global default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486400" cy="4681611"/>
                    </a:xfrm>
                    <a:prstGeom prst="rect">
                      <a:avLst/>
                    </a:prstGeom>
                  </pic:spPr>
                </pic:pic>
              </a:graphicData>
            </a:graphic>
          </wp:inline>
        </w:drawing>
      </w:r>
    </w:p>
    <w:p w:rsidR="0029299E" w:rsidRDefault="00F54BCB" w:rsidP="00F54BCB">
      <w:pPr>
        <w:pStyle w:val="Caption"/>
        <w:jc w:val="center"/>
      </w:pPr>
      <w:r>
        <w:t xml:space="preserve">Figure </w:t>
      </w:r>
      <w:fldSimple w:instr=" SEQ Figure \* ARABIC ">
        <w:r w:rsidR="00171C7B">
          <w:rPr>
            <w:noProof/>
          </w:rPr>
          <w:t>33</w:t>
        </w:r>
      </w:fldSimple>
      <w:r>
        <w:t xml:space="preserve">: Network Access Page </w:t>
      </w:r>
      <w:r w:rsidR="00683B0C">
        <w:t>–</w:t>
      </w:r>
      <w:r>
        <w:t xml:space="preserve"> </w:t>
      </w:r>
      <w:r w:rsidR="00683B0C">
        <w:t>Global Default Organizational</w:t>
      </w:r>
      <w:r>
        <w:t xml:space="preserve"> </w:t>
      </w:r>
      <w:r w:rsidR="002719AB">
        <w:t>Rights</w:t>
      </w:r>
    </w:p>
    <w:p w:rsidR="000779DA" w:rsidRDefault="000779DA" w:rsidP="0029299E">
      <w:pPr>
        <w:rPr>
          <w:lang w:eastAsia="ar-SA"/>
        </w:rPr>
      </w:pPr>
    </w:p>
    <w:p w:rsidR="00EB31B9" w:rsidRDefault="00EB31B9" w:rsidP="0029299E">
      <w:pPr>
        <w:rPr>
          <w:lang w:eastAsia="ar-SA"/>
        </w:rPr>
      </w:pPr>
      <w:r>
        <w:rPr>
          <w:lang w:eastAsia="ar-SA"/>
        </w:rPr>
        <w:t>An organization is created by clicking the “Add Organization” button in the Organization List page as shown in the following figure:</w:t>
      </w:r>
    </w:p>
    <w:p w:rsidR="00EB31B9" w:rsidRDefault="00EB31B9" w:rsidP="0029299E">
      <w:pPr>
        <w:rPr>
          <w:lang w:eastAsia="ar-SA"/>
        </w:rPr>
      </w:pPr>
    </w:p>
    <w:p w:rsidR="00F54BCB" w:rsidRDefault="00EB31B9" w:rsidP="00F54BCB">
      <w:pPr>
        <w:keepNext/>
        <w:jc w:val="center"/>
      </w:pPr>
      <w:r>
        <w:rPr>
          <w:noProof/>
        </w:rPr>
        <w:drawing>
          <wp:inline distT="0" distB="0" distL="0" distR="0">
            <wp:extent cx="5486400" cy="4648786"/>
            <wp:effectExtent l="19050" t="0" r="0" b="0"/>
            <wp:docPr id="48" name="Picture 48" descr="Screenshot of the organization page on the portal, with add organizatio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86400" cy="4648786"/>
                    </a:xfrm>
                    <a:prstGeom prst="rect">
                      <a:avLst/>
                    </a:prstGeom>
                  </pic:spPr>
                </pic:pic>
              </a:graphicData>
            </a:graphic>
          </wp:inline>
        </w:drawing>
      </w:r>
    </w:p>
    <w:p w:rsidR="00EB31B9" w:rsidRDefault="00F54BCB" w:rsidP="00F54BCB">
      <w:pPr>
        <w:pStyle w:val="Caption"/>
        <w:jc w:val="center"/>
      </w:pPr>
      <w:r>
        <w:t xml:space="preserve">Figure </w:t>
      </w:r>
      <w:fldSimple w:instr=" SEQ Figure \* ARABIC ">
        <w:r w:rsidR="00171C7B">
          <w:rPr>
            <w:noProof/>
          </w:rPr>
          <w:t>34</w:t>
        </w:r>
      </w:fldSimple>
      <w:r>
        <w:t>: Organization Page - Add Organization</w:t>
      </w:r>
    </w:p>
    <w:p w:rsidR="00EB31B9" w:rsidRDefault="00EB31B9" w:rsidP="0029299E">
      <w:pPr>
        <w:rPr>
          <w:lang w:eastAsia="ar-SA"/>
        </w:rPr>
      </w:pPr>
    </w:p>
    <w:p w:rsidR="008F513B" w:rsidRDefault="0029299E" w:rsidP="0029299E">
      <w:pPr>
        <w:rPr>
          <w:lang w:eastAsia="ar-SA"/>
        </w:rPr>
      </w:pPr>
      <w:r>
        <w:rPr>
          <w:lang w:eastAsia="ar-SA"/>
        </w:rPr>
        <w:t>O</w:t>
      </w:r>
      <w:r w:rsidR="000779DA">
        <w:rPr>
          <w:lang w:eastAsia="ar-SA"/>
        </w:rPr>
        <w:t xml:space="preserve">nce an organization is created, </w:t>
      </w:r>
      <w:r w:rsidR="00EB31B9">
        <w:rPr>
          <w:lang w:eastAsia="ar-SA"/>
        </w:rPr>
        <w:t xml:space="preserve">enter the organization’s name, acronym, and parent organization or “None” if this is a root organization.  </w:t>
      </w:r>
    </w:p>
    <w:p w:rsidR="008F513B" w:rsidRDefault="008F513B" w:rsidP="002F1F55">
      <w:pPr>
        <w:pStyle w:val="Heading2"/>
      </w:pPr>
      <w:bookmarkStart w:id="132" w:name="_Toc360201480"/>
      <w:r>
        <w:t>Controlling Access to Organizations and their Users and DataMarts</w:t>
      </w:r>
      <w:bookmarkEnd w:id="132"/>
    </w:p>
    <w:p w:rsidR="000779DA" w:rsidRDefault="00EB31B9" w:rsidP="0029299E">
      <w:pPr>
        <w:rPr>
          <w:lang w:eastAsia="ar-SA"/>
        </w:rPr>
      </w:pPr>
      <w:r>
        <w:rPr>
          <w:lang w:eastAsia="ar-SA"/>
        </w:rPr>
        <w:t>U</w:t>
      </w:r>
      <w:r w:rsidR="000779DA">
        <w:rPr>
          <w:lang w:eastAsia="ar-SA"/>
        </w:rPr>
        <w:t>se the Access Control panel to allow access to features within the organization as shown in the following figure:</w:t>
      </w:r>
    </w:p>
    <w:p w:rsidR="000779DA" w:rsidRDefault="000779DA" w:rsidP="0029299E">
      <w:pPr>
        <w:rPr>
          <w:lang w:eastAsia="ar-SA"/>
        </w:rPr>
      </w:pPr>
    </w:p>
    <w:p w:rsidR="00F54BCB" w:rsidRDefault="000779DA" w:rsidP="00F54BCB">
      <w:pPr>
        <w:keepNext/>
      </w:pPr>
      <w:r>
        <w:rPr>
          <w:noProof/>
        </w:rPr>
        <w:drawing>
          <wp:inline distT="0" distB="0" distL="0" distR="0">
            <wp:extent cx="5486400" cy="4834597"/>
            <wp:effectExtent l="19050" t="0" r="0" b="0"/>
            <wp:docPr id="43" name="Picture 43" descr="Screenshot of an organization profile page, with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86400" cy="4834597"/>
                    </a:xfrm>
                    <a:prstGeom prst="rect">
                      <a:avLst/>
                    </a:prstGeom>
                  </pic:spPr>
                </pic:pic>
              </a:graphicData>
            </a:graphic>
          </wp:inline>
        </w:drawing>
      </w:r>
    </w:p>
    <w:p w:rsidR="000779DA" w:rsidRDefault="00F54BCB" w:rsidP="00F54BCB">
      <w:pPr>
        <w:pStyle w:val="Caption"/>
        <w:jc w:val="center"/>
      </w:pPr>
      <w:r>
        <w:t xml:space="preserve">Figure </w:t>
      </w:r>
      <w:fldSimple w:instr=" SEQ Figure \* ARABIC ">
        <w:r w:rsidR="00171C7B">
          <w:rPr>
            <w:noProof/>
          </w:rPr>
          <w:t>35</w:t>
        </w:r>
      </w:fldSimple>
      <w:r>
        <w:t>: Organization Profile Page - Organization</w:t>
      </w:r>
      <w:r w:rsidR="00841F4B">
        <w:t>al</w:t>
      </w:r>
      <w:r>
        <w:t xml:space="preserve"> </w:t>
      </w:r>
      <w:r w:rsidR="002719AB">
        <w:t>Rights</w:t>
      </w:r>
    </w:p>
    <w:p w:rsidR="0098030E" w:rsidRDefault="0098030E" w:rsidP="0029299E">
      <w:pPr>
        <w:rPr>
          <w:lang w:eastAsia="ar-SA"/>
        </w:rPr>
      </w:pPr>
    </w:p>
    <w:p w:rsidR="0029299E" w:rsidRDefault="000779DA" w:rsidP="0029299E">
      <w:pPr>
        <w:rPr>
          <w:lang w:eastAsia="ar-SA"/>
        </w:rPr>
      </w:pPr>
      <w:r>
        <w:rPr>
          <w:lang w:eastAsia="ar-SA"/>
        </w:rPr>
        <w:t>There are sections to allow defaults to be set for Users and DataMarts that are members of the organization as show</w:t>
      </w:r>
      <w:r w:rsidR="00FD3245">
        <w:rPr>
          <w:lang w:eastAsia="ar-SA"/>
        </w:rPr>
        <w:t>n</w:t>
      </w:r>
      <w:r>
        <w:rPr>
          <w:lang w:eastAsia="ar-SA"/>
        </w:rPr>
        <w:t xml:space="preserve"> in the following figure:</w:t>
      </w:r>
    </w:p>
    <w:p w:rsidR="000779DA" w:rsidRDefault="000779DA" w:rsidP="0029299E">
      <w:pPr>
        <w:rPr>
          <w:lang w:eastAsia="ar-SA"/>
        </w:rPr>
      </w:pPr>
    </w:p>
    <w:p w:rsidR="00F54BCB" w:rsidRDefault="00FD3245" w:rsidP="00F54BCB">
      <w:pPr>
        <w:keepNext/>
        <w:jc w:val="center"/>
      </w:pPr>
      <w:r>
        <w:rPr>
          <w:noProof/>
        </w:rPr>
        <w:drawing>
          <wp:inline distT="0" distB="0" distL="0" distR="0">
            <wp:extent cx="4216400" cy="8229600"/>
            <wp:effectExtent l="19050" t="0" r="0" b="0"/>
            <wp:docPr id="46" name="Picture 46" descr="Screenshot of an organization profile page, with organizationa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216400" cy="8229600"/>
                    </a:xfrm>
                    <a:prstGeom prst="rect">
                      <a:avLst/>
                    </a:prstGeom>
                  </pic:spPr>
                </pic:pic>
              </a:graphicData>
            </a:graphic>
          </wp:inline>
        </w:drawing>
      </w:r>
    </w:p>
    <w:p w:rsidR="000779DA" w:rsidRDefault="00F54BCB" w:rsidP="00F54BCB">
      <w:pPr>
        <w:pStyle w:val="Caption"/>
        <w:jc w:val="center"/>
      </w:pPr>
      <w:r>
        <w:t xml:space="preserve">Figure </w:t>
      </w:r>
      <w:fldSimple w:instr=" SEQ Figure \* ARABIC ">
        <w:r w:rsidR="00171C7B">
          <w:rPr>
            <w:noProof/>
          </w:rPr>
          <w:t>36</w:t>
        </w:r>
      </w:fldSimple>
      <w:r>
        <w:t>: Organization Profile Page - Organization</w:t>
      </w:r>
      <w:r w:rsidR="00841F4B">
        <w:t>al</w:t>
      </w:r>
      <w:r>
        <w:t xml:space="preserve"> </w:t>
      </w:r>
      <w:r w:rsidR="002719AB">
        <w:t>Rights</w:t>
      </w:r>
    </w:p>
    <w:p w:rsidR="00F54BCB" w:rsidRDefault="00F54BCB" w:rsidP="0029299E">
      <w:pPr>
        <w:rPr>
          <w:b/>
          <w:lang w:eastAsia="ar-SA"/>
        </w:rPr>
      </w:pPr>
    </w:p>
    <w:p w:rsidR="00EB31B9" w:rsidRDefault="00CB7599" w:rsidP="0029299E">
      <w:pPr>
        <w:rPr>
          <w:lang w:eastAsia="ar-SA"/>
        </w:rPr>
      </w:pPr>
      <w:r>
        <w:rPr>
          <w:lang w:eastAsia="ar-SA"/>
        </w:rPr>
        <w:t>The Default DataMart ACL and Default User ACL settings apply to DataMarts and Users owned by this organization and any sub-organization.  The Default Request ACL settings apply to requests submitted by users of the organization or its sub-organizations.</w:t>
      </w:r>
      <w:r w:rsidR="00EB31B9">
        <w:rPr>
          <w:lang w:eastAsia="ar-SA"/>
        </w:rPr>
        <w:t xml:space="preserve">  </w:t>
      </w:r>
      <w:r w:rsidR="00922B83">
        <w:rPr>
          <w:lang w:eastAsia="ar-SA"/>
        </w:rPr>
        <w:t>The</w:t>
      </w:r>
      <w:r w:rsidR="00EB31B9">
        <w:rPr>
          <w:lang w:eastAsia="ar-SA"/>
        </w:rPr>
        <w:t xml:space="preserve"> default settings may be overridden at a lower level organization or by user.</w:t>
      </w:r>
    </w:p>
    <w:p w:rsidR="008F513B" w:rsidRDefault="008F513B" w:rsidP="002F1F55">
      <w:pPr>
        <w:pStyle w:val="Heading2"/>
      </w:pPr>
      <w:bookmarkStart w:id="133" w:name="_Toc360201481"/>
      <w:r>
        <w:t>Configuring an Organization’s Security Groups</w:t>
      </w:r>
      <w:bookmarkEnd w:id="133"/>
    </w:p>
    <w:p w:rsidR="00EB31B9" w:rsidRDefault="00EB31B9" w:rsidP="0029299E">
      <w:pPr>
        <w:rPr>
          <w:lang w:eastAsia="ar-SA"/>
        </w:rPr>
      </w:pPr>
      <w:r>
        <w:rPr>
          <w:lang w:eastAsia="ar-SA"/>
        </w:rPr>
        <w:t xml:space="preserve">Each Organization is created with a set of built-in Security Groups.  These groups may be edited to change their name or to add membership to other security groups by clicking on the group name.  </w:t>
      </w:r>
    </w:p>
    <w:p w:rsidR="00EB31B9" w:rsidRDefault="00EB31B9" w:rsidP="0029299E">
      <w:pPr>
        <w:rPr>
          <w:lang w:eastAsia="ar-SA"/>
        </w:rPr>
      </w:pPr>
    </w:p>
    <w:p w:rsidR="00F54BCB" w:rsidRDefault="00EB31B9" w:rsidP="00F54BCB">
      <w:pPr>
        <w:keepNext/>
      </w:pPr>
      <w:r>
        <w:rPr>
          <w:noProof/>
        </w:rPr>
        <w:drawing>
          <wp:inline distT="0" distB="0" distL="0" distR="0">
            <wp:extent cx="5486400" cy="4648786"/>
            <wp:effectExtent l="19050" t="0" r="0" b="0"/>
            <wp:docPr id="49" name="Picture 49" descr="Screenshot of an organization security group detail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6400" cy="4648786"/>
                    </a:xfrm>
                    <a:prstGeom prst="rect">
                      <a:avLst/>
                    </a:prstGeom>
                  </pic:spPr>
                </pic:pic>
              </a:graphicData>
            </a:graphic>
          </wp:inline>
        </w:drawing>
      </w:r>
    </w:p>
    <w:p w:rsidR="00EB31B9" w:rsidRDefault="00F54BCB" w:rsidP="00F54BCB">
      <w:pPr>
        <w:pStyle w:val="Caption"/>
        <w:jc w:val="center"/>
      </w:pPr>
      <w:r>
        <w:t xml:space="preserve">Figure </w:t>
      </w:r>
      <w:fldSimple w:instr=" SEQ Figure \* ARABIC ">
        <w:r w:rsidR="00171C7B">
          <w:rPr>
            <w:noProof/>
          </w:rPr>
          <w:t>37</w:t>
        </w:r>
      </w:fldSimple>
      <w:r>
        <w:t>: Organization Security Group Detail Page</w:t>
      </w:r>
    </w:p>
    <w:p w:rsidR="00EB31B9" w:rsidRDefault="00EB31B9" w:rsidP="0029299E">
      <w:pPr>
        <w:rPr>
          <w:lang w:eastAsia="ar-SA"/>
        </w:rPr>
      </w:pPr>
    </w:p>
    <w:p w:rsidR="00EB31B9" w:rsidRDefault="008F513B" w:rsidP="0029299E">
      <w:pPr>
        <w:rPr>
          <w:lang w:eastAsia="ar-SA"/>
        </w:rPr>
      </w:pPr>
      <w:r>
        <w:rPr>
          <w:lang w:eastAsia="ar-SA"/>
        </w:rPr>
        <w:t xml:space="preserve">Adding membership to other security groups allows the member group to inherit the rights of the added group.  </w:t>
      </w:r>
      <w:r w:rsidR="00EB31B9">
        <w:rPr>
          <w:lang w:eastAsia="ar-SA"/>
        </w:rPr>
        <w:t>Custom groups may be created by clicking Add Security Group button:</w:t>
      </w:r>
    </w:p>
    <w:p w:rsidR="00EB31B9" w:rsidRDefault="00EB31B9" w:rsidP="0029299E">
      <w:pPr>
        <w:rPr>
          <w:lang w:eastAsia="ar-SA"/>
        </w:rPr>
      </w:pPr>
    </w:p>
    <w:p w:rsidR="00F54BCB" w:rsidRDefault="00EB31B9" w:rsidP="00F54BCB">
      <w:pPr>
        <w:keepNext/>
      </w:pPr>
      <w:r>
        <w:rPr>
          <w:noProof/>
        </w:rPr>
        <w:drawing>
          <wp:inline distT="0" distB="0" distL="0" distR="0">
            <wp:extent cx="5486400" cy="4900832"/>
            <wp:effectExtent l="19050" t="0" r="0" b="0"/>
            <wp:docPr id="51" name="Picture 51" descr="Screenshot of an organization profile page on the portal, with add security group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86400" cy="4900832"/>
                    </a:xfrm>
                    <a:prstGeom prst="rect">
                      <a:avLst/>
                    </a:prstGeom>
                  </pic:spPr>
                </pic:pic>
              </a:graphicData>
            </a:graphic>
          </wp:inline>
        </w:drawing>
      </w:r>
    </w:p>
    <w:p w:rsidR="00EB31B9" w:rsidRDefault="00F54BCB" w:rsidP="00F54BCB">
      <w:pPr>
        <w:pStyle w:val="Caption"/>
        <w:jc w:val="center"/>
      </w:pPr>
      <w:r>
        <w:t xml:space="preserve">Figure </w:t>
      </w:r>
      <w:fldSimple w:instr=" SEQ Figure \* ARABIC ">
        <w:r w:rsidR="00171C7B">
          <w:rPr>
            <w:noProof/>
          </w:rPr>
          <w:t>38</w:t>
        </w:r>
      </w:fldSimple>
      <w:r>
        <w:t>: Organization Profile Page - Add Organization Security Group</w:t>
      </w:r>
    </w:p>
    <w:p w:rsidR="00CD0D41" w:rsidRDefault="00CD0D41" w:rsidP="00CD0D41">
      <w:pPr>
        <w:rPr>
          <w:lang w:eastAsia="ar-SA"/>
        </w:rPr>
      </w:pPr>
    </w:p>
    <w:p w:rsidR="008F513B" w:rsidRDefault="008F513B" w:rsidP="00CD0D41">
      <w:pPr>
        <w:rPr>
          <w:lang w:eastAsia="ar-SA"/>
        </w:rPr>
      </w:pPr>
      <w:r>
        <w:rPr>
          <w:lang w:eastAsia="ar-SA"/>
        </w:rPr>
        <w:t>Custom security groups behave like built-in security groups.</w:t>
      </w:r>
      <w:r w:rsidR="00F05657">
        <w:rPr>
          <w:lang w:eastAsia="ar-SA"/>
        </w:rPr>
        <w:t xml:space="preserve"> </w:t>
      </w:r>
      <w:r w:rsidR="00CD0D41">
        <w:rPr>
          <w:lang w:eastAsia="ar-SA"/>
        </w:rPr>
        <w:t>Once the organization is configured, Users and DataMarts may be added to the organization by either clicking the Add button in the DataMarts list panel or Users list panel respectively</w:t>
      </w:r>
      <w:r>
        <w:rPr>
          <w:lang w:eastAsia="ar-SA"/>
        </w:rPr>
        <w:t>.</w:t>
      </w:r>
    </w:p>
    <w:p w:rsidR="008F513B" w:rsidRDefault="008F513B" w:rsidP="00CD0D41">
      <w:pPr>
        <w:rPr>
          <w:lang w:eastAsia="ar-SA"/>
        </w:rPr>
      </w:pPr>
    </w:p>
    <w:p w:rsidR="00F54BCB" w:rsidRDefault="008F513B" w:rsidP="00F54BCB">
      <w:pPr>
        <w:keepNext/>
      </w:pPr>
      <w:r>
        <w:rPr>
          <w:noProof/>
        </w:rPr>
        <w:drawing>
          <wp:inline distT="0" distB="0" distL="0" distR="0">
            <wp:extent cx="5486400" cy="4880317"/>
            <wp:effectExtent l="19050" t="0" r="0" b="0"/>
            <wp:docPr id="56" name="Picture 56" descr="Screenshot of an organization profile page on the portal, with add users and add DataMart butt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86400" cy="4880317"/>
                    </a:xfrm>
                    <a:prstGeom prst="rect">
                      <a:avLst/>
                    </a:prstGeom>
                  </pic:spPr>
                </pic:pic>
              </a:graphicData>
            </a:graphic>
          </wp:inline>
        </w:drawing>
      </w:r>
    </w:p>
    <w:p w:rsidR="008F513B" w:rsidRDefault="00F54BCB" w:rsidP="00F54BCB">
      <w:pPr>
        <w:pStyle w:val="Caption"/>
        <w:jc w:val="center"/>
      </w:pPr>
      <w:r>
        <w:t xml:space="preserve">Figure </w:t>
      </w:r>
      <w:fldSimple w:instr=" SEQ Figure \* ARABIC ">
        <w:r w:rsidR="00171C7B">
          <w:rPr>
            <w:noProof/>
          </w:rPr>
          <w:t>39</w:t>
        </w:r>
      </w:fldSimple>
      <w:r>
        <w:t>: Organization Profile Page - Add Organization Users and DataMarts</w:t>
      </w:r>
    </w:p>
    <w:p w:rsidR="008F513B" w:rsidRDefault="008F513B" w:rsidP="00CD0D41">
      <w:pPr>
        <w:rPr>
          <w:lang w:eastAsia="ar-SA"/>
        </w:rPr>
      </w:pPr>
    </w:p>
    <w:p w:rsidR="008F513B" w:rsidRDefault="008F513B" w:rsidP="00CD0D41">
      <w:pPr>
        <w:rPr>
          <w:lang w:eastAsia="ar-SA"/>
        </w:rPr>
      </w:pPr>
      <w:r>
        <w:rPr>
          <w:lang w:eastAsia="ar-SA"/>
        </w:rPr>
        <w:t>Alternatively, DataMarts and Users can be added off the Network/DataMarts and Network/Users lists, respectively.</w:t>
      </w:r>
    </w:p>
    <w:p w:rsidR="00FB71BA" w:rsidRDefault="00FB71BA" w:rsidP="00CD0D41">
      <w:pPr>
        <w:rPr>
          <w:lang w:eastAsia="ar-SA"/>
        </w:rPr>
      </w:pPr>
    </w:p>
    <w:p w:rsidR="00F54BCB" w:rsidRDefault="00FB71BA" w:rsidP="00F54BCB">
      <w:pPr>
        <w:keepNext/>
      </w:pPr>
      <w:r>
        <w:rPr>
          <w:noProof/>
        </w:rPr>
        <w:drawing>
          <wp:inline distT="0" distB="0" distL="0" distR="0">
            <wp:extent cx="5486400" cy="4142349"/>
            <wp:effectExtent l="19050" t="0" r="0" b="0"/>
            <wp:docPr id="58" name="Picture 58" descr="Screenshot of the DataMart page on the portal,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86400" cy="4142349"/>
                    </a:xfrm>
                    <a:prstGeom prst="rect">
                      <a:avLst/>
                    </a:prstGeom>
                  </pic:spPr>
                </pic:pic>
              </a:graphicData>
            </a:graphic>
          </wp:inline>
        </w:drawing>
      </w:r>
    </w:p>
    <w:p w:rsidR="00FB71BA" w:rsidRDefault="00F54BCB" w:rsidP="00F54BCB">
      <w:pPr>
        <w:pStyle w:val="Caption"/>
        <w:jc w:val="center"/>
      </w:pPr>
      <w:r>
        <w:t xml:space="preserve">Figure </w:t>
      </w:r>
      <w:fldSimple w:instr=" SEQ Figure \* ARABIC ">
        <w:r w:rsidR="00171C7B">
          <w:rPr>
            <w:noProof/>
          </w:rPr>
          <w:t>40</w:t>
        </w:r>
      </w:fldSimple>
      <w:r>
        <w:t>: DataMart Page - Add DataMarts</w:t>
      </w:r>
    </w:p>
    <w:p w:rsidR="00FB71BA" w:rsidRDefault="00FB71BA" w:rsidP="00CD0D41">
      <w:pPr>
        <w:rPr>
          <w:lang w:eastAsia="ar-SA"/>
        </w:rPr>
      </w:pPr>
    </w:p>
    <w:p w:rsidR="00F54BCB" w:rsidRDefault="00FB71BA" w:rsidP="00F54BCB">
      <w:pPr>
        <w:keepNext/>
      </w:pPr>
      <w:r>
        <w:rPr>
          <w:noProof/>
        </w:rPr>
        <w:drawing>
          <wp:inline distT="0" distB="0" distL="0" distR="0">
            <wp:extent cx="5486400" cy="4737295"/>
            <wp:effectExtent l="19050" t="0" r="0" b="0"/>
            <wp:docPr id="57" name="Picture 57" descr="Screenshot of the user page on the portal, with add user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86400" cy="4737295"/>
                    </a:xfrm>
                    <a:prstGeom prst="rect">
                      <a:avLst/>
                    </a:prstGeom>
                  </pic:spPr>
                </pic:pic>
              </a:graphicData>
            </a:graphic>
          </wp:inline>
        </w:drawing>
      </w:r>
    </w:p>
    <w:p w:rsidR="00FB71BA" w:rsidRDefault="00F54BCB" w:rsidP="00F54BCB">
      <w:pPr>
        <w:pStyle w:val="Caption"/>
        <w:jc w:val="center"/>
      </w:pPr>
      <w:r>
        <w:t xml:space="preserve">Figure </w:t>
      </w:r>
      <w:fldSimple w:instr=" SEQ Figure \* ARABIC ">
        <w:r w:rsidR="00171C7B">
          <w:rPr>
            <w:noProof/>
          </w:rPr>
          <w:t>41</w:t>
        </w:r>
      </w:fldSimple>
      <w:r>
        <w:t>: User Page - Add Users</w:t>
      </w:r>
    </w:p>
    <w:p w:rsidR="00FB71BA" w:rsidRDefault="00FB71BA" w:rsidP="00CD0D41">
      <w:pPr>
        <w:rPr>
          <w:lang w:eastAsia="ar-SA"/>
        </w:rPr>
      </w:pPr>
    </w:p>
    <w:p w:rsidR="008F513B" w:rsidRDefault="008F513B" w:rsidP="00CD0D41">
      <w:pPr>
        <w:rPr>
          <w:lang w:eastAsia="ar-SA"/>
        </w:rPr>
      </w:pPr>
    </w:p>
    <w:p w:rsidR="00CD0D41" w:rsidRPr="0029299E" w:rsidRDefault="00FB71BA" w:rsidP="00CD0D41">
      <w:pPr>
        <w:rPr>
          <w:lang w:eastAsia="ar-SA"/>
        </w:rPr>
      </w:pPr>
      <w:r>
        <w:rPr>
          <w:lang w:eastAsia="ar-SA"/>
        </w:rPr>
        <w:t xml:space="preserve"> The details of adding DataMarts and Users </w:t>
      </w:r>
      <w:r w:rsidR="0079176E">
        <w:rPr>
          <w:lang w:eastAsia="ar-SA"/>
        </w:rPr>
        <w:t>are discussed in the next two sections.</w:t>
      </w:r>
    </w:p>
    <w:p w:rsidR="00520569" w:rsidRDefault="0079176E" w:rsidP="002F1F55">
      <w:pPr>
        <w:pStyle w:val="Heading2"/>
      </w:pPr>
      <w:bookmarkStart w:id="134" w:name="_Toc360201482"/>
      <w:r>
        <w:t>Managing</w:t>
      </w:r>
      <w:r w:rsidR="00520569">
        <w:t xml:space="preserve"> DataMarts</w:t>
      </w:r>
      <w:bookmarkEnd w:id="134"/>
    </w:p>
    <w:p w:rsidR="00B85069" w:rsidRDefault="00B85069" w:rsidP="00B85069">
      <w:pPr>
        <w:rPr>
          <w:lang w:eastAsia="ar-SA"/>
        </w:rPr>
      </w:pPr>
      <w:r>
        <w:rPr>
          <w:lang w:eastAsia="ar-SA"/>
        </w:rPr>
        <w:t xml:space="preserve">DataMarts represent Data Partners who respond to requests issued by investigators.  DataMarts are created at the Portal and administered by users with the DataMart Client desktop application </w:t>
      </w:r>
      <w:r w:rsidR="00FB71BA">
        <w:rPr>
          <w:lang w:eastAsia="ar-SA"/>
        </w:rPr>
        <w:t xml:space="preserve">as mentioned </w:t>
      </w:r>
      <w:r>
        <w:rPr>
          <w:lang w:eastAsia="ar-SA"/>
        </w:rPr>
        <w:t xml:space="preserve">in the overview section </w:t>
      </w:r>
      <w:r w:rsidR="0096270B">
        <w:rPr>
          <w:lang w:eastAsia="ar-SA"/>
        </w:rPr>
        <w:t>at the beginning of this document</w:t>
      </w:r>
      <w:r>
        <w:rPr>
          <w:lang w:eastAsia="ar-SA"/>
        </w:rPr>
        <w:t>.   DataMarts are owned by a single organization.  There may be one or more users with rights to administer the DataMart.</w:t>
      </w:r>
    </w:p>
    <w:p w:rsidR="00FB71BA" w:rsidRDefault="00FB71BA" w:rsidP="002F1F55">
      <w:pPr>
        <w:pStyle w:val="Heading2"/>
      </w:pPr>
      <w:bookmarkStart w:id="135" w:name="_Toc360201483"/>
      <w:r>
        <w:t>Viewing and Creating DataMarts</w:t>
      </w:r>
      <w:bookmarkEnd w:id="135"/>
    </w:p>
    <w:p w:rsidR="00B85069" w:rsidRDefault="00B85069" w:rsidP="00B85069">
      <w:pPr>
        <w:rPr>
          <w:lang w:eastAsia="ar-SA"/>
        </w:rPr>
      </w:pPr>
      <w:r>
        <w:rPr>
          <w:lang w:eastAsia="ar-SA"/>
        </w:rPr>
        <w:t>There are a set of access rights that determine whether users can view, create, edit, and delete DataMarts.  These rights may be applied at the global level, within the DataMart’s organization detail page, or in the DataMart detail page.  The following figure shows the global access rights to manage DataMarts for the entire network</w:t>
      </w:r>
      <w:r w:rsidR="0096270B">
        <w:rPr>
          <w:lang w:eastAsia="ar-SA"/>
        </w:rPr>
        <w:t xml:space="preserve"> for the HPHC Operation Center Administrator’s security group.</w:t>
      </w:r>
    </w:p>
    <w:p w:rsidR="00B85069" w:rsidRDefault="00B85069" w:rsidP="00B85069">
      <w:pPr>
        <w:rPr>
          <w:lang w:eastAsia="ar-SA"/>
        </w:rPr>
      </w:pPr>
    </w:p>
    <w:p w:rsidR="00F54BCB" w:rsidRDefault="00B85069" w:rsidP="00F54BCB">
      <w:pPr>
        <w:keepNext/>
        <w:jc w:val="center"/>
      </w:pPr>
      <w:r>
        <w:rPr>
          <w:noProof/>
        </w:rPr>
        <w:drawing>
          <wp:inline distT="0" distB="0" distL="0" distR="0">
            <wp:extent cx="5486400" cy="7768354"/>
            <wp:effectExtent l="19050" t="0" r="0" b="0"/>
            <wp:docPr id="52" name="Picture 52" descr="Screenshot of the network access page on the portal, with global default DataMar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486400" cy="7768354"/>
                    </a:xfrm>
                    <a:prstGeom prst="rect">
                      <a:avLst/>
                    </a:prstGeom>
                  </pic:spPr>
                </pic:pic>
              </a:graphicData>
            </a:graphic>
          </wp:inline>
        </w:drawing>
      </w:r>
    </w:p>
    <w:p w:rsidR="00B85069" w:rsidRDefault="00F54BCB" w:rsidP="00F54BCB">
      <w:pPr>
        <w:pStyle w:val="Caption"/>
        <w:jc w:val="center"/>
      </w:pPr>
      <w:r>
        <w:t xml:space="preserve">Figure </w:t>
      </w:r>
      <w:fldSimple w:instr=" SEQ Figure \* ARABIC ">
        <w:r w:rsidR="00171C7B">
          <w:rPr>
            <w:noProof/>
          </w:rPr>
          <w:t>42</w:t>
        </w:r>
      </w:fldSimple>
      <w:r>
        <w:t xml:space="preserve">: Network Access Page - Global Default DataMart </w:t>
      </w:r>
      <w:r w:rsidR="002719AB">
        <w:t>Rights</w:t>
      </w:r>
    </w:p>
    <w:p w:rsidR="00B85069" w:rsidRDefault="00B85069" w:rsidP="00B85069">
      <w:pPr>
        <w:rPr>
          <w:lang w:eastAsia="ar-SA"/>
        </w:rPr>
      </w:pPr>
    </w:p>
    <w:p w:rsidR="004E0E51" w:rsidRDefault="004E0E51" w:rsidP="00B85069">
      <w:pPr>
        <w:rPr>
          <w:lang w:eastAsia="ar-SA"/>
        </w:rPr>
      </w:pPr>
      <w:r>
        <w:rPr>
          <w:lang w:eastAsia="ar-SA"/>
        </w:rPr>
        <w:t xml:space="preserve">Before anyone can create a DataMart, the “Create DataMarts” access right in the Access Control panel of the Organization that will own the DataMart needs to be granted to administrators.  </w:t>
      </w:r>
    </w:p>
    <w:p w:rsidR="004E0E51" w:rsidRDefault="004E0E51" w:rsidP="00B85069">
      <w:pPr>
        <w:rPr>
          <w:lang w:eastAsia="ar-SA"/>
        </w:rPr>
      </w:pPr>
    </w:p>
    <w:p w:rsidR="00F54BCB" w:rsidRDefault="004E0E51" w:rsidP="00F54BCB">
      <w:pPr>
        <w:keepNext/>
      </w:pPr>
      <w:r>
        <w:rPr>
          <w:noProof/>
        </w:rPr>
        <w:drawing>
          <wp:inline distT="0" distB="0" distL="0" distR="0">
            <wp:extent cx="5486400" cy="4872111"/>
            <wp:effectExtent l="19050" t="0" r="0" b="0"/>
            <wp:docPr id="59" name="Picture 59" descr="Screenshot of an organization profile page on the portal, with rights to create DataMar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86400" cy="4872111"/>
                    </a:xfrm>
                    <a:prstGeom prst="rect">
                      <a:avLst/>
                    </a:prstGeom>
                  </pic:spPr>
                </pic:pic>
              </a:graphicData>
            </a:graphic>
          </wp:inline>
        </w:drawing>
      </w:r>
    </w:p>
    <w:p w:rsidR="004E0E51" w:rsidRDefault="00F54BCB" w:rsidP="00F54BCB">
      <w:pPr>
        <w:pStyle w:val="Caption"/>
        <w:jc w:val="center"/>
      </w:pPr>
      <w:r>
        <w:t xml:space="preserve">Figure </w:t>
      </w:r>
      <w:fldSimple w:instr=" SEQ Figure \* ARABIC ">
        <w:r w:rsidR="00171C7B">
          <w:rPr>
            <w:noProof/>
          </w:rPr>
          <w:t>43</w:t>
        </w:r>
      </w:fldSimple>
      <w:r>
        <w:t xml:space="preserve">: Organization Profile Page </w:t>
      </w:r>
      <w:r w:rsidR="00287339">
        <w:t>–</w:t>
      </w:r>
      <w:r>
        <w:t xml:space="preserve"> </w:t>
      </w:r>
      <w:r w:rsidR="00287339">
        <w:t>Create DataMarts Rights</w:t>
      </w:r>
    </w:p>
    <w:p w:rsidR="004E0E51" w:rsidRDefault="004E0E51" w:rsidP="00B85069">
      <w:pPr>
        <w:rPr>
          <w:lang w:eastAsia="ar-SA"/>
        </w:rPr>
      </w:pPr>
    </w:p>
    <w:p w:rsidR="00B85069" w:rsidRDefault="00B85069" w:rsidP="00B85069">
      <w:pPr>
        <w:rPr>
          <w:lang w:eastAsia="ar-SA"/>
        </w:rPr>
      </w:pPr>
      <w:r>
        <w:rPr>
          <w:lang w:eastAsia="ar-SA"/>
        </w:rPr>
        <w:t>A DataMart may be created by clicking the Create DataMart button</w:t>
      </w:r>
      <w:r w:rsidR="004E0E51">
        <w:rPr>
          <w:lang w:eastAsia="ar-SA"/>
        </w:rPr>
        <w:t xml:space="preserve"> </w:t>
      </w:r>
      <w:r>
        <w:rPr>
          <w:lang w:eastAsia="ar-SA"/>
        </w:rPr>
        <w:t xml:space="preserve">in the owning organization’s detail page or by </w:t>
      </w:r>
      <w:r w:rsidR="00D1635A">
        <w:rPr>
          <w:lang w:eastAsia="ar-SA"/>
        </w:rPr>
        <w:t>navigating to the list of all DataMarts via Network/DataMarts menu as shown in the following figure</w:t>
      </w:r>
      <w:r w:rsidR="004E0E51">
        <w:rPr>
          <w:lang w:eastAsia="ar-SA"/>
        </w:rPr>
        <w:t>s</w:t>
      </w:r>
      <w:r w:rsidR="0096270B">
        <w:rPr>
          <w:lang w:eastAsia="ar-SA"/>
        </w:rPr>
        <w:t>.</w:t>
      </w:r>
    </w:p>
    <w:p w:rsidR="004E0E51" w:rsidRDefault="004E0E51" w:rsidP="00B85069">
      <w:pPr>
        <w:rPr>
          <w:lang w:eastAsia="ar-SA"/>
        </w:rPr>
      </w:pPr>
    </w:p>
    <w:p w:rsidR="00F54BCB" w:rsidRDefault="004E0E51" w:rsidP="00F54BCB">
      <w:pPr>
        <w:keepNext/>
      </w:pPr>
      <w:r>
        <w:rPr>
          <w:noProof/>
        </w:rPr>
        <w:drawing>
          <wp:inline distT="0" distB="0" distL="0" distR="0">
            <wp:extent cx="5486400" cy="4065563"/>
            <wp:effectExtent l="19050" t="0" r="0" b="0"/>
            <wp:docPr id="60" name="Picture 60" descr="Screenshot of an organization profile page,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86400" cy="4065563"/>
                    </a:xfrm>
                    <a:prstGeom prst="rect">
                      <a:avLst/>
                    </a:prstGeom>
                  </pic:spPr>
                </pic:pic>
              </a:graphicData>
            </a:graphic>
          </wp:inline>
        </w:drawing>
      </w:r>
    </w:p>
    <w:p w:rsidR="004E0E51" w:rsidRDefault="00F54BCB" w:rsidP="00F54BCB">
      <w:pPr>
        <w:pStyle w:val="Caption"/>
        <w:jc w:val="center"/>
      </w:pPr>
      <w:r>
        <w:t xml:space="preserve">Figure </w:t>
      </w:r>
      <w:fldSimple w:instr=" SEQ Figure \* ARABIC ">
        <w:r w:rsidR="00171C7B">
          <w:rPr>
            <w:noProof/>
          </w:rPr>
          <w:t>44</w:t>
        </w:r>
      </w:fldSimple>
      <w:r>
        <w:t xml:space="preserve">: Organization Profile Page - </w:t>
      </w:r>
      <w:r w:rsidR="004F5E01">
        <w:t>Add DataMart</w:t>
      </w:r>
    </w:p>
    <w:p w:rsidR="00D1635A" w:rsidRDefault="00D1635A" w:rsidP="00B85069">
      <w:pPr>
        <w:rPr>
          <w:lang w:eastAsia="ar-SA"/>
        </w:rPr>
      </w:pPr>
    </w:p>
    <w:p w:rsidR="00F54BCB" w:rsidRDefault="00D1635A" w:rsidP="00F54BCB">
      <w:pPr>
        <w:keepNext/>
      </w:pPr>
      <w:r>
        <w:rPr>
          <w:noProof/>
        </w:rPr>
        <w:drawing>
          <wp:inline distT="0" distB="0" distL="0" distR="0">
            <wp:extent cx="5486400" cy="4142349"/>
            <wp:effectExtent l="19050" t="0" r="0" b="0"/>
            <wp:docPr id="54" name="Picture 54" descr="Screenshot of the DataMart page on the portal, with add DataMar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86400" cy="4142349"/>
                    </a:xfrm>
                    <a:prstGeom prst="rect">
                      <a:avLst/>
                    </a:prstGeom>
                  </pic:spPr>
                </pic:pic>
              </a:graphicData>
            </a:graphic>
          </wp:inline>
        </w:drawing>
      </w:r>
    </w:p>
    <w:p w:rsidR="00D1635A" w:rsidRDefault="00F54BCB" w:rsidP="00F54BCB">
      <w:pPr>
        <w:pStyle w:val="Caption"/>
        <w:jc w:val="center"/>
      </w:pPr>
      <w:r>
        <w:t xml:space="preserve">Figure </w:t>
      </w:r>
      <w:fldSimple w:instr=" SEQ Figure \* ARABIC ">
        <w:r w:rsidR="00171C7B">
          <w:rPr>
            <w:noProof/>
          </w:rPr>
          <w:t>45</w:t>
        </w:r>
      </w:fldSimple>
      <w:r>
        <w:t>: DataMarts Page</w:t>
      </w:r>
      <w:r w:rsidR="00F611E3">
        <w:t xml:space="preserve"> – Add DataMart</w:t>
      </w:r>
    </w:p>
    <w:p w:rsidR="00D1635A" w:rsidRDefault="00D1635A" w:rsidP="00B85069">
      <w:pPr>
        <w:rPr>
          <w:lang w:eastAsia="ar-SA"/>
        </w:rPr>
      </w:pPr>
    </w:p>
    <w:p w:rsidR="00C61CDB" w:rsidRDefault="00D1635A" w:rsidP="00B85069">
      <w:pPr>
        <w:rPr>
          <w:lang w:eastAsia="ar-SA"/>
        </w:rPr>
      </w:pPr>
      <w:r>
        <w:rPr>
          <w:lang w:eastAsia="ar-SA"/>
        </w:rPr>
        <w:t>Once created, the DataMart is configured by entering a DataMart name, acronym, and parent organi</w:t>
      </w:r>
      <w:r w:rsidR="00C61CDB">
        <w:rPr>
          <w:lang w:eastAsia="ar-SA"/>
        </w:rPr>
        <w:t>zation that owns the DataMart, along with other information, such as contact information, that is visible to users who navigate to it via the Portal.</w:t>
      </w:r>
    </w:p>
    <w:p w:rsidR="00C61CDB" w:rsidRDefault="00C61CDB" w:rsidP="00B85069">
      <w:pPr>
        <w:rPr>
          <w:lang w:eastAsia="ar-SA"/>
        </w:rPr>
      </w:pPr>
    </w:p>
    <w:p w:rsidR="00F54BCB" w:rsidRDefault="00C61CDB" w:rsidP="00F54BCB">
      <w:pPr>
        <w:keepNext/>
      </w:pPr>
      <w:r>
        <w:rPr>
          <w:noProof/>
        </w:rPr>
        <w:drawing>
          <wp:inline distT="0" distB="0" distL="0" distR="0">
            <wp:extent cx="5486400" cy="5181014"/>
            <wp:effectExtent l="19050" t="0" r="0" b="0"/>
            <wp:docPr id="55" name="Picture 55" descr="Screenshot of a DataMart profile page on the portal, with DataMart info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486400" cy="5181014"/>
                    </a:xfrm>
                    <a:prstGeom prst="rect">
                      <a:avLst/>
                    </a:prstGeom>
                  </pic:spPr>
                </pic:pic>
              </a:graphicData>
            </a:graphic>
          </wp:inline>
        </w:drawing>
      </w:r>
    </w:p>
    <w:p w:rsidR="00C61CDB" w:rsidRDefault="00F54BCB" w:rsidP="00F54BCB">
      <w:pPr>
        <w:pStyle w:val="Caption"/>
        <w:jc w:val="center"/>
      </w:pPr>
      <w:r>
        <w:t xml:space="preserve">Figure </w:t>
      </w:r>
      <w:fldSimple w:instr=" SEQ Figure \* ARABIC ">
        <w:r w:rsidR="00171C7B">
          <w:rPr>
            <w:noProof/>
          </w:rPr>
          <w:t>46</w:t>
        </w:r>
      </w:fldSimple>
      <w:r>
        <w:t>: DataMart Profile Page – DataMart Info Panel</w:t>
      </w:r>
    </w:p>
    <w:p w:rsidR="00C61CDB" w:rsidRDefault="00632AE5" w:rsidP="002F1F55">
      <w:pPr>
        <w:pStyle w:val="Heading2"/>
      </w:pPr>
      <w:bookmarkStart w:id="136" w:name="_Toc360201484"/>
      <w:r>
        <w:t>Installing Request Models</w:t>
      </w:r>
      <w:bookmarkEnd w:id="136"/>
    </w:p>
    <w:p w:rsidR="00D1635A" w:rsidRDefault="004F56C0" w:rsidP="00B85069">
      <w:pPr>
        <w:rPr>
          <w:lang w:eastAsia="ar-SA"/>
        </w:rPr>
      </w:pPr>
      <w:r>
        <w:rPr>
          <w:lang w:eastAsia="ar-SA"/>
        </w:rPr>
        <w:t xml:space="preserve">Once the DataMart is created, the </w:t>
      </w:r>
      <w:r w:rsidR="00D1635A">
        <w:rPr>
          <w:lang w:eastAsia="ar-SA"/>
        </w:rPr>
        <w:t xml:space="preserve">Access Control rights </w:t>
      </w:r>
      <w:r>
        <w:rPr>
          <w:lang w:eastAsia="ar-SA"/>
        </w:rPr>
        <w:t xml:space="preserve">may be set, including the right to install or uninstall request model </w:t>
      </w:r>
      <w:r w:rsidR="006D76B5">
        <w:rPr>
          <w:lang w:eastAsia="ar-SA"/>
        </w:rPr>
        <w:t>plug-ins</w:t>
      </w:r>
      <w:r>
        <w:rPr>
          <w:lang w:eastAsia="ar-SA"/>
        </w:rPr>
        <w:t xml:space="preserve"> as shown in </w:t>
      </w:r>
      <w:r w:rsidR="00D1635A">
        <w:rPr>
          <w:lang w:eastAsia="ar-SA"/>
        </w:rPr>
        <w:t>the following figure</w:t>
      </w:r>
      <w:r w:rsidR="0096270B">
        <w:rPr>
          <w:lang w:eastAsia="ar-SA"/>
        </w:rPr>
        <w:t>.</w:t>
      </w:r>
    </w:p>
    <w:p w:rsidR="00F54BCB" w:rsidRDefault="004F56C0" w:rsidP="00F54BCB">
      <w:pPr>
        <w:keepNext/>
      </w:pPr>
      <w:r>
        <w:rPr>
          <w:noProof/>
        </w:rPr>
        <w:drawing>
          <wp:inline distT="0" distB="0" distL="0" distR="0">
            <wp:extent cx="5486400" cy="6837485"/>
            <wp:effectExtent l="19050" t="0" r="0" b="0"/>
            <wp:docPr id="64" name="Picture 64" descr="Screenshot of a DataMart profile page on the portal, with install and uninstall model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486400" cy="6837485"/>
                    </a:xfrm>
                    <a:prstGeom prst="rect">
                      <a:avLst/>
                    </a:prstGeom>
                  </pic:spPr>
                </pic:pic>
              </a:graphicData>
            </a:graphic>
          </wp:inline>
        </w:drawing>
      </w:r>
    </w:p>
    <w:p w:rsidR="004E0E51" w:rsidRDefault="00F54BCB" w:rsidP="00F54BCB">
      <w:pPr>
        <w:pStyle w:val="Caption"/>
        <w:jc w:val="center"/>
      </w:pPr>
      <w:r>
        <w:t xml:space="preserve">Figure </w:t>
      </w:r>
      <w:fldSimple w:instr=" SEQ Figure \* ARABIC ">
        <w:r w:rsidR="00171C7B">
          <w:rPr>
            <w:noProof/>
          </w:rPr>
          <w:t>47</w:t>
        </w:r>
      </w:fldSimple>
      <w:r>
        <w:t xml:space="preserve">: DataMart Profile Page </w:t>
      </w:r>
      <w:r w:rsidR="00F611E3">
        <w:t>–</w:t>
      </w:r>
      <w:r>
        <w:t xml:space="preserve"> Install</w:t>
      </w:r>
      <w:r w:rsidR="00F611E3">
        <w:t xml:space="preserve"> and Uninstall</w:t>
      </w:r>
      <w:r>
        <w:t xml:space="preserve"> Model </w:t>
      </w:r>
      <w:r w:rsidR="002719AB">
        <w:t>Rights</w:t>
      </w:r>
    </w:p>
    <w:p w:rsidR="00632AE5" w:rsidRDefault="00632AE5" w:rsidP="004F56C0">
      <w:pPr>
        <w:rPr>
          <w:lang w:eastAsia="ar-SA"/>
        </w:rPr>
      </w:pPr>
    </w:p>
    <w:p w:rsidR="004F56C0" w:rsidRDefault="004F56C0" w:rsidP="004F56C0">
      <w:pPr>
        <w:rPr>
          <w:lang w:eastAsia="ar-SA"/>
        </w:rPr>
      </w:pPr>
      <w:r>
        <w:rPr>
          <w:lang w:eastAsia="ar-SA"/>
        </w:rPr>
        <w:t xml:space="preserve">Each DataMart may support one or more of the Request Models.  As was mentioned in the </w:t>
      </w:r>
      <w:r w:rsidR="006C08E8">
        <w:rPr>
          <w:rFonts w:cstheme="minorHAnsi"/>
          <w:color w:val="000000"/>
          <w:szCs w:val="22"/>
          <w:shd w:val="clear" w:color="auto" w:fill="FFFFFF"/>
        </w:rPr>
        <w:t>PopMedNet</w:t>
      </w:r>
      <w:r w:rsidR="00CA29D2">
        <w:rPr>
          <w:lang w:eastAsia="ar-SA"/>
        </w:rPr>
        <w:t>™</w:t>
      </w:r>
      <w:r>
        <w:rPr>
          <w:lang w:eastAsia="ar-SA"/>
        </w:rPr>
        <w:t xml:space="preserve"> overview, a Request Model contains one or more request types that may be composed and routed to one or more DataMarts for execution.  If a DataMart supports a </w:t>
      </w:r>
      <w:r w:rsidR="0096270B">
        <w:rPr>
          <w:lang w:eastAsia="ar-SA"/>
        </w:rPr>
        <w:t xml:space="preserve">request model </w:t>
      </w:r>
      <w:r w:rsidR="006D76B5">
        <w:rPr>
          <w:lang w:eastAsia="ar-SA"/>
        </w:rPr>
        <w:t>plug-in</w:t>
      </w:r>
      <w:r>
        <w:rPr>
          <w:lang w:eastAsia="ar-SA"/>
        </w:rPr>
        <w:t>, then it must be installed</w:t>
      </w:r>
      <w:r w:rsidR="00915B9B">
        <w:rPr>
          <w:lang w:eastAsia="ar-SA"/>
        </w:rPr>
        <w:t xml:space="preserve"> by clicking the “Install …” button</w:t>
      </w:r>
      <w:r>
        <w:rPr>
          <w:lang w:eastAsia="ar-SA"/>
        </w:rPr>
        <w:t xml:space="preserve"> before con</w:t>
      </w:r>
      <w:r w:rsidR="00915B9B">
        <w:rPr>
          <w:lang w:eastAsia="ar-SA"/>
        </w:rPr>
        <w:t xml:space="preserve">figuring access to its requests </w:t>
      </w:r>
      <w:r w:rsidR="0096270B">
        <w:rPr>
          <w:lang w:eastAsia="ar-SA"/>
        </w:rPr>
        <w:t>for</w:t>
      </w:r>
      <w:r w:rsidR="00915B9B">
        <w:rPr>
          <w:lang w:eastAsia="ar-SA"/>
        </w:rPr>
        <w:t xml:space="preserve"> </w:t>
      </w:r>
      <w:r w:rsidR="0096270B">
        <w:rPr>
          <w:lang w:eastAsia="ar-SA"/>
        </w:rPr>
        <w:t>it</w:t>
      </w:r>
      <w:r w:rsidR="00915B9B">
        <w:rPr>
          <w:lang w:eastAsia="ar-SA"/>
        </w:rPr>
        <w:t>.  The following figure shows a number of request models that have been installed.</w:t>
      </w:r>
    </w:p>
    <w:p w:rsidR="004F56C0" w:rsidRDefault="004F56C0" w:rsidP="004F56C0">
      <w:pPr>
        <w:rPr>
          <w:lang w:eastAsia="ar-SA"/>
        </w:rPr>
      </w:pPr>
    </w:p>
    <w:p w:rsidR="00F54BCB" w:rsidRDefault="004F56C0" w:rsidP="00F54BCB">
      <w:pPr>
        <w:keepNext/>
      </w:pPr>
      <w:r>
        <w:rPr>
          <w:noProof/>
        </w:rPr>
        <w:drawing>
          <wp:inline distT="0" distB="0" distL="0" distR="0">
            <wp:extent cx="5486400" cy="5205046"/>
            <wp:effectExtent l="19050" t="0" r="0" b="0"/>
            <wp:docPr id="63" name="Picture 63" descr="Screenshot of a DataMart profile page on the portal, with installed model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486400" cy="5205046"/>
                    </a:xfrm>
                    <a:prstGeom prst="rect">
                      <a:avLst/>
                    </a:prstGeom>
                  </pic:spPr>
                </pic:pic>
              </a:graphicData>
            </a:graphic>
          </wp:inline>
        </w:drawing>
      </w:r>
    </w:p>
    <w:p w:rsidR="004F56C0" w:rsidRDefault="00F54BCB" w:rsidP="00F54BCB">
      <w:pPr>
        <w:pStyle w:val="Caption"/>
        <w:jc w:val="center"/>
      </w:pPr>
      <w:r>
        <w:t xml:space="preserve">Figure </w:t>
      </w:r>
      <w:fldSimple w:instr=" SEQ Figure \* ARABIC ">
        <w:r w:rsidR="00171C7B">
          <w:rPr>
            <w:noProof/>
          </w:rPr>
          <w:t>48</w:t>
        </w:r>
      </w:fldSimple>
      <w:r>
        <w:t>: DataMart Profile Page - Installed Model</w:t>
      </w:r>
      <w:r w:rsidR="00DE4F56">
        <w:t>s</w:t>
      </w:r>
      <w:r>
        <w:t xml:space="preserve"> </w:t>
      </w:r>
      <w:r w:rsidR="00F611E3">
        <w:t>Panel</w:t>
      </w:r>
    </w:p>
    <w:p w:rsidR="00915B9B" w:rsidRDefault="00915B9B" w:rsidP="002F1F55">
      <w:pPr>
        <w:pStyle w:val="Heading2"/>
      </w:pPr>
      <w:bookmarkStart w:id="137" w:name="_Toc360201485"/>
      <w:r>
        <w:t>Granting Access to Route Requests to a DataMart</w:t>
      </w:r>
      <w:bookmarkEnd w:id="137"/>
    </w:p>
    <w:p w:rsidR="00915B9B" w:rsidRDefault="00915B9B" w:rsidP="00915B9B">
      <w:pPr>
        <w:rPr>
          <w:lang w:eastAsia="ar-SA"/>
        </w:rPr>
      </w:pPr>
      <w:r>
        <w:rPr>
          <w:lang w:eastAsia="ar-SA"/>
        </w:rPr>
        <w:t>Once the request model is installed, the access rights to route the request to the DataMart become visible in the Request ACL panel allowing the administrator can grant access to route them to the DataMart for execution.  The following figure shows granting access to the MFU Summary Quer</w:t>
      </w:r>
      <w:r w:rsidR="0096270B">
        <w:rPr>
          <w:lang w:eastAsia="ar-SA"/>
        </w:rPr>
        <w:t>ies to a group of Investigators.</w:t>
      </w:r>
    </w:p>
    <w:p w:rsidR="00915B9B" w:rsidRDefault="00915B9B" w:rsidP="00915B9B">
      <w:pPr>
        <w:rPr>
          <w:lang w:eastAsia="ar-SA"/>
        </w:rPr>
      </w:pPr>
    </w:p>
    <w:p w:rsidR="00171C7B" w:rsidRDefault="00915B9B" w:rsidP="00171C7B">
      <w:pPr>
        <w:keepNext/>
      </w:pPr>
      <w:r>
        <w:rPr>
          <w:noProof/>
        </w:rPr>
        <w:drawing>
          <wp:inline distT="0" distB="0" distL="0" distR="0">
            <wp:extent cx="5001260" cy="8229600"/>
            <wp:effectExtent l="19050" t="0" r="8890" b="0"/>
            <wp:docPr id="65" name="Picture 65" descr="Screenshot of a DataMart profile page on the portal, with model request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001260" cy="8229600"/>
                    </a:xfrm>
                    <a:prstGeom prst="rect">
                      <a:avLst/>
                    </a:prstGeom>
                  </pic:spPr>
                </pic:pic>
              </a:graphicData>
            </a:graphic>
          </wp:inline>
        </w:drawing>
      </w:r>
    </w:p>
    <w:p w:rsidR="00915B9B" w:rsidRDefault="00171C7B" w:rsidP="00171C7B">
      <w:pPr>
        <w:pStyle w:val="Caption"/>
        <w:jc w:val="center"/>
      </w:pPr>
      <w:r>
        <w:t xml:space="preserve">Figure </w:t>
      </w:r>
      <w:fldSimple w:instr=" SEQ Figure \* ARABIC ">
        <w:r>
          <w:rPr>
            <w:noProof/>
          </w:rPr>
          <w:t>49</w:t>
        </w:r>
      </w:fldSimple>
      <w:r>
        <w:t xml:space="preserve">: DataMart Profile Page - Model Request </w:t>
      </w:r>
      <w:r w:rsidR="002719AB">
        <w:t>Rights</w:t>
      </w:r>
    </w:p>
    <w:p w:rsidR="00915B9B" w:rsidRDefault="00207002" w:rsidP="002F1F55">
      <w:pPr>
        <w:pStyle w:val="Heading2"/>
      </w:pPr>
      <w:bookmarkStart w:id="138" w:name="_Toc360201486"/>
      <w:r>
        <w:t xml:space="preserve">Administering </w:t>
      </w:r>
      <w:r w:rsidR="00915B9B">
        <w:t>a DataMart</w:t>
      </w:r>
      <w:bookmarkEnd w:id="138"/>
    </w:p>
    <w:p w:rsidR="00DD0606" w:rsidRDefault="00915B9B" w:rsidP="00915B9B">
      <w:pPr>
        <w:rPr>
          <w:lang w:eastAsia="ar-SA"/>
        </w:rPr>
      </w:pPr>
      <w:r>
        <w:rPr>
          <w:lang w:eastAsia="ar-SA"/>
        </w:rPr>
        <w:t>DataMarts may be administered by one or more users, referred to as DataMart Administrators.  The following figure shows the access rights that need to be granted to allow a user or group of users the ability to administer the DataMart.</w:t>
      </w:r>
    </w:p>
    <w:p w:rsidR="00171C7B" w:rsidRDefault="00DD0606" w:rsidP="00171C7B">
      <w:pPr>
        <w:keepNext/>
      </w:pPr>
      <w:r>
        <w:rPr>
          <w:noProof/>
        </w:rPr>
        <w:drawing>
          <wp:inline distT="0" distB="0" distL="0" distR="0">
            <wp:extent cx="5001260" cy="8229600"/>
            <wp:effectExtent l="19050" t="0" r="8890" b="0"/>
            <wp:docPr id="66" name="Picture 66" descr="Screenshot of a DataMart profile page on the portal, with model request submission righ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001260" cy="8229600"/>
                    </a:xfrm>
                    <a:prstGeom prst="rect">
                      <a:avLst/>
                    </a:prstGeom>
                  </pic:spPr>
                </pic:pic>
              </a:graphicData>
            </a:graphic>
          </wp:inline>
        </w:drawing>
      </w:r>
    </w:p>
    <w:p w:rsidR="00DD0606" w:rsidRDefault="00171C7B" w:rsidP="00171C7B">
      <w:pPr>
        <w:pStyle w:val="Caption"/>
        <w:jc w:val="center"/>
      </w:pPr>
      <w:r>
        <w:t xml:space="preserve">Figure </w:t>
      </w:r>
      <w:fldSimple w:instr=" SEQ Figure \* ARABIC ">
        <w:r>
          <w:rPr>
            <w:noProof/>
          </w:rPr>
          <w:t>50</w:t>
        </w:r>
      </w:fldSimple>
      <w:r>
        <w:t xml:space="preserve">: DataMart Profile Page - Model Request Submission </w:t>
      </w:r>
      <w:r w:rsidR="002719AB">
        <w:t>Rights</w:t>
      </w:r>
    </w:p>
    <w:p w:rsidR="00171C7B" w:rsidRDefault="00171C7B" w:rsidP="00915B9B">
      <w:pPr>
        <w:rPr>
          <w:lang w:eastAsia="ar-SA"/>
        </w:rPr>
      </w:pPr>
    </w:p>
    <w:p w:rsidR="00DD0606" w:rsidRPr="00915B9B" w:rsidRDefault="00DD0606" w:rsidP="00915B9B">
      <w:pPr>
        <w:rPr>
          <w:lang w:eastAsia="ar-SA"/>
        </w:rPr>
      </w:pPr>
      <w:r>
        <w:rPr>
          <w:lang w:eastAsia="ar-SA"/>
        </w:rPr>
        <w:t xml:space="preserve">As shown in the figure, the </w:t>
      </w:r>
      <w:proofErr w:type="spellStart"/>
      <w:r>
        <w:rPr>
          <w:lang w:eastAsia="ar-SA"/>
        </w:rPr>
        <w:t>DataMartAdministrators</w:t>
      </w:r>
      <w:proofErr w:type="spellEnd"/>
      <w:r>
        <w:rPr>
          <w:lang w:eastAsia="ar-SA"/>
        </w:rPr>
        <w:t xml:space="preserve"> group is granted the right to view the request queue in the DataMart client application, execute the request, approve or reject it, and upload responses to the request.  Additionally, the group has been granted access to run Audit Reports against the DataMart and to issue test queries to themselves without requiring approval.</w:t>
      </w:r>
    </w:p>
    <w:p w:rsidR="00520569" w:rsidRDefault="0079176E" w:rsidP="002F1F55">
      <w:pPr>
        <w:pStyle w:val="Heading2"/>
      </w:pPr>
      <w:bookmarkStart w:id="139" w:name="_Toc360201487"/>
      <w:r>
        <w:t>Managing</w:t>
      </w:r>
      <w:r w:rsidR="00520569">
        <w:t xml:space="preserve"> Users</w:t>
      </w:r>
      <w:bookmarkEnd w:id="139"/>
    </w:p>
    <w:p w:rsidR="002507F9" w:rsidRPr="002507F9" w:rsidRDefault="00207002" w:rsidP="002507F9">
      <w:pPr>
        <w:rPr>
          <w:lang w:eastAsia="ar-SA"/>
        </w:rPr>
      </w:pPr>
      <w:r>
        <w:rPr>
          <w:lang w:eastAsia="ar-SA"/>
        </w:rPr>
        <w:t xml:space="preserve">User accounts in </w:t>
      </w:r>
      <w:r w:rsidR="00632FA1">
        <w:t>PMN</w:t>
      </w:r>
      <w:r>
        <w:rPr>
          <w:lang w:eastAsia="ar-SA"/>
        </w:rPr>
        <w:t xml:space="preserve"> determine the ability of the user to login and perform functions within the Portal and DataMart client.  Each user is assigned a set of credentials, and optionally a X.509 certificate, used to authenticate the user.  Additionally users as granted access rights directly or indirectly through inheritance or security groups as discussed in previous sections.</w:t>
      </w:r>
    </w:p>
    <w:p w:rsidR="00207002" w:rsidRDefault="00207002" w:rsidP="002F1F55">
      <w:pPr>
        <w:pStyle w:val="Heading2"/>
      </w:pPr>
      <w:bookmarkStart w:id="140" w:name="_Toc360201488"/>
      <w:r>
        <w:t>Create a User Account</w:t>
      </w:r>
      <w:bookmarkEnd w:id="140"/>
    </w:p>
    <w:p w:rsidR="00E82F89" w:rsidRDefault="00207002" w:rsidP="00207002">
      <w:pPr>
        <w:rPr>
          <w:lang w:eastAsia="ar-SA"/>
        </w:rPr>
      </w:pPr>
      <w:r>
        <w:rPr>
          <w:lang w:eastAsia="ar-SA"/>
        </w:rPr>
        <w:t>Users must belong to a single organization, so once that organization is created, its users</w:t>
      </w:r>
      <w:r w:rsidR="00632FA1">
        <w:rPr>
          <w:lang w:eastAsia="ar-SA"/>
        </w:rPr>
        <w:t xml:space="preserve"> may</w:t>
      </w:r>
      <w:r>
        <w:rPr>
          <w:lang w:eastAsia="ar-SA"/>
        </w:rPr>
        <w:t xml:space="preserve"> be added to it.  </w:t>
      </w:r>
      <w:r w:rsidR="00E82F89">
        <w:rPr>
          <w:lang w:eastAsia="ar-SA"/>
        </w:rPr>
        <w:t>Administrators are granted access to add and modify user accounts via the Default User ACL panel in either the user’s organization detail page or the Network/Access Control page.</w:t>
      </w:r>
    </w:p>
    <w:p w:rsidR="00E82F89" w:rsidRDefault="00E82F89" w:rsidP="00207002">
      <w:pPr>
        <w:rPr>
          <w:lang w:eastAsia="ar-SA"/>
        </w:rPr>
      </w:pPr>
    </w:p>
    <w:p w:rsidR="00171C7B" w:rsidRDefault="00E82F89" w:rsidP="00171C7B">
      <w:pPr>
        <w:keepNext/>
      </w:pPr>
      <w:r>
        <w:rPr>
          <w:noProof/>
        </w:rPr>
        <w:drawing>
          <wp:inline distT="0" distB="0" distL="0" distR="0">
            <wp:extent cx="5486400" cy="7093634"/>
            <wp:effectExtent l="19050" t="0" r="0" b="0"/>
            <wp:docPr id="74" name="Picture 74" descr="Screenshot of an organization profile page on the portal, with rights to create and manage user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7093634"/>
                    </a:xfrm>
                    <a:prstGeom prst="rect">
                      <a:avLst/>
                    </a:prstGeom>
                  </pic:spPr>
                </pic:pic>
              </a:graphicData>
            </a:graphic>
          </wp:inline>
        </w:drawing>
      </w:r>
    </w:p>
    <w:p w:rsidR="00E82F89" w:rsidRDefault="00171C7B" w:rsidP="00171C7B">
      <w:pPr>
        <w:pStyle w:val="Caption"/>
        <w:jc w:val="center"/>
      </w:pPr>
      <w:r>
        <w:t xml:space="preserve">Figure </w:t>
      </w:r>
      <w:fldSimple w:instr=" SEQ Figure \* ARABIC ">
        <w:r>
          <w:rPr>
            <w:noProof/>
          </w:rPr>
          <w:t>51</w:t>
        </w:r>
      </w:fldSimple>
      <w:r>
        <w:t xml:space="preserve">: Organization Profile Page - </w:t>
      </w:r>
      <w:r w:rsidR="00DE4F56">
        <w:t>Manage</w:t>
      </w:r>
      <w:r>
        <w:t xml:space="preserve"> User</w:t>
      </w:r>
      <w:r w:rsidR="00DE4F56">
        <w:t>s</w:t>
      </w:r>
      <w:r>
        <w:t xml:space="preserve"> </w:t>
      </w:r>
      <w:r w:rsidR="002719AB">
        <w:t>Rights</w:t>
      </w:r>
    </w:p>
    <w:p w:rsidR="00E82F89" w:rsidRDefault="00E82F89" w:rsidP="00207002">
      <w:pPr>
        <w:rPr>
          <w:lang w:eastAsia="ar-SA"/>
        </w:rPr>
      </w:pPr>
    </w:p>
    <w:p w:rsidR="005152DB" w:rsidRPr="00922B83" w:rsidRDefault="006C08E8" w:rsidP="00922B83">
      <w:pPr>
        <w:ind w:left="630" w:hanging="630"/>
        <w:rPr>
          <w:b/>
          <w:lang w:eastAsia="ar-SA"/>
        </w:rPr>
      </w:pPr>
      <w:r w:rsidRPr="00922B83">
        <w:rPr>
          <w:b/>
          <w:i/>
          <w:lang w:eastAsia="ar-SA"/>
        </w:rPr>
        <w:t>NOTE: U</w:t>
      </w:r>
      <w:r w:rsidR="005152DB" w:rsidRPr="00922B83">
        <w:rPr>
          <w:b/>
          <w:i/>
          <w:lang w:eastAsia="ar-SA"/>
        </w:rPr>
        <w:t>sers always have the right to edit their contact information, notifications, and user password.</w:t>
      </w:r>
      <w:r w:rsidR="005152DB" w:rsidRPr="00922B83">
        <w:rPr>
          <w:b/>
          <w:lang w:eastAsia="ar-SA"/>
        </w:rPr>
        <w:t xml:space="preserve">  </w:t>
      </w:r>
    </w:p>
    <w:p w:rsidR="005152DB" w:rsidRDefault="005152DB" w:rsidP="00207002">
      <w:pPr>
        <w:rPr>
          <w:lang w:eastAsia="ar-SA"/>
        </w:rPr>
      </w:pPr>
    </w:p>
    <w:p w:rsidR="00207002" w:rsidRDefault="005152DB" w:rsidP="00207002">
      <w:pPr>
        <w:rPr>
          <w:lang w:eastAsia="ar-SA"/>
        </w:rPr>
      </w:pPr>
      <w:r>
        <w:rPr>
          <w:lang w:eastAsia="ar-SA"/>
        </w:rPr>
        <w:t>For administrators who have rights to create users, t</w:t>
      </w:r>
      <w:r w:rsidR="00207002">
        <w:rPr>
          <w:lang w:eastAsia="ar-SA"/>
        </w:rPr>
        <w:t xml:space="preserve">he user may be added via the Users panel on the Organization’s detail page, or by navigating the Network/Users menu to list all users in </w:t>
      </w:r>
      <w:r w:rsidR="00130DF1">
        <w:t>PMN</w:t>
      </w:r>
      <w:r w:rsidR="00743ACC">
        <w:rPr>
          <w:lang w:eastAsia="ar-SA"/>
        </w:rPr>
        <w:t xml:space="preserve">, </w:t>
      </w:r>
      <w:r w:rsidR="00B73270">
        <w:rPr>
          <w:lang w:eastAsia="ar-SA"/>
        </w:rPr>
        <w:t>by clicking the “Add User” button</w:t>
      </w:r>
      <w:r w:rsidR="00207002">
        <w:rPr>
          <w:lang w:eastAsia="ar-SA"/>
        </w:rPr>
        <w:t xml:space="preserve">. </w:t>
      </w:r>
    </w:p>
    <w:p w:rsidR="00207002" w:rsidRDefault="00207002" w:rsidP="00207002">
      <w:pPr>
        <w:rPr>
          <w:lang w:eastAsia="ar-SA"/>
        </w:rPr>
      </w:pPr>
    </w:p>
    <w:p w:rsidR="00171C7B" w:rsidRDefault="00B73270" w:rsidP="00171C7B">
      <w:pPr>
        <w:keepNext/>
      </w:pPr>
      <w:r>
        <w:rPr>
          <w:noProof/>
        </w:rPr>
        <w:drawing>
          <wp:inline distT="0" distB="0" distL="0" distR="0">
            <wp:extent cx="5486400" cy="5383823"/>
            <wp:effectExtent l="19050" t="0" r="0" b="0"/>
            <wp:docPr id="67" name="Picture 67" descr="Screenshot of an organization profile page on the portal, with add user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486400" cy="5383823"/>
                    </a:xfrm>
                    <a:prstGeom prst="rect">
                      <a:avLst/>
                    </a:prstGeom>
                  </pic:spPr>
                </pic:pic>
              </a:graphicData>
            </a:graphic>
          </wp:inline>
        </w:drawing>
      </w:r>
    </w:p>
    <w:p w:rsidR="00207002" w:rsidRDefault="00171C7B" w:rsidP="00171C7B">
      <w:pPr>
        <w:pStyle w:val="Caption"/>
        <w:jc w:val="center"/>
      </w:pPr>
      <w:r>
        <w:t xml:space="preserve">Figure </w:t>
      </w:r>
      <w:fldSimple w:instr=" SEQ Figure \* ARABIC ">
        <w:r>
          <w:rPr>
            <w:noProof/>
          </w:rPr>
          <w:t>52</w:t>
        </w:r>
      </w:fldSimple>
      <w:r>
        <w:t xml:space="preserve">: Organization Profile Page </w:t>
      </w:r>
      <w:r w:rsidR="00DE4F56">
        <w:t>–</w:t>
      </w:r>
      <w:r>
        <w:t xml:space="preserve"> </w:t>
      </w:r>
      <w:r w:rsidR="00DE4F56">
        <w:t>Add User</w:t>
      </w:r>
    </w:p>
    <w:p w:rsidR="00B73270" w:rsidRDefault="00B73270" w:rsidP="00207002">
      <w:pPr>
        <w:rPr>
          <w:lang w:eastAsia="ar-SA"/>
        </w:rPr>
      </w:pPr>
    </w:p>
    <w:p w:rsidR="00B73270" w:rsidRPr="00207002" w:rsidRDefault="00B73270" w:rsidP="00207002">
      <w:pPr>
        <w:rPr>
          <w:lang w:eastAsia="ar-SA"/>
        </w:rPr>
      </w:pPr>
      <w:r>
        <w:rPr>
          <w:lang w:eastAsia="ar-SA"/>
        </w:rPr>
        <w:t>Adding a user displays a blank User Detail form.  The following sections describe the panels on this form.</w:t>
      </w:r>
    </w:p>
    <w:p w:rsidR="00B73270" w:rsidRDefault="00B73270" w:rsidP="002F1F55">
      <w:pPr>
        <w:pStyle w:val="Heading2"/>
      </w:pPr>
      <w:bookmarkStart w:id="141" w:name="_Toc360201489"/>
      <w:r>
        <w:t>User Contact Information</w:t>
      </w:r>
      <w:bookmarkEnd w:id="141"/>
    </w:p>
    <w:p w:rsidR="00EF0AC5" w:rsidRDefault="00EF0AC5" w:rsidP="00EF0AC5">
      <w:pPr>
        <w:rPr>
          <w:lang w:eastAsia="ar-SA"/>
        </w:rPr>
      </w:pPr>
      <w:r>
        <w:rPr>
          <w:lang w:eastAsia="ar-SA"/>
        </w:rPr>
        <w:t>The Contact Information provides the user’s name, email address, phone number, and the user’s parent organization.  Optionally, there’s a field used to upload the user’s X.509 certificate describes in a later section.</w:t>
      </w:r>
    </w:p>
    <w:p w:rsidR="00EF0AC5" w:rsidRDefault="00EF0AC5" w:rsidP="00EF0AC5">
      <w:pPr>
        <w:rPr>
          <w:lang w:eastAsia="ar-SA"/>
        </w:rPr>
      </w:pPr>
    </w:p>
    <w:p w:rsidR="00171C7B" w:rsidRDefault="00EF0AC5" w:rsidP="00171C7B">
      <w:pPr>
        <w:keepNext/>
      </w:pPr>
      <w:r>
        <w:rPr>
          <w:noProof/>
        </w:rPr>
        <w:drawing>
          <wp:inline distT="0" distB="0" distL="0" distR="0">
            <wp:extent cx="5486400" cy="4080803"/>
            <wp:effectExtent l="19050" t="0" r="0" b="0"/>
            <wp:docPr id="69" name="Picture 69" descr="Screenshot of a user profile page on the portal, with contact information panel highlight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486400" cy="4080803"/>
                    </a:xfrm>
                    <a:prstGeom prst="rect">
                      <a:avLst/>
                    </a:prstGeom>
                  </pic:spPr>
                </pic:pic>
              </a:graphicData>
            </a:graphic>
          </wp:inline>
        </w:drawing>
      </w:r>
    </w:p>
    <w:p w:rsidR="00EF0AC5" w:rsidRDefault="00171C7B" w:rsidP="00171C7B">
      <w:pPr>
        <w:pStyle w:val="Caption"/>
        <w:jc w:val="center"/>
      </w:pPr>
      <w:r>
        <w:t xml:space="preserve">Figure </w:t>
      </w:r>
      <w:fldSimple w:instr=" SEQ Figure \* ARABIC ">
        <w:r>
          <w:rPr>
            <w:noProof/>
          </w:rPr>
          <w:t>53</w:t>
        </w:r>
      </w:fldSimple>
      <w:r>
        <w:t>: User Profile Page - Contact Information Panel</w:t>
      </w:r>
    </w:p>
    <w:p w:rsidR="00B73270" w:rsidRDefault="00B73270" w:rsidP="002F1F55">
      <w:pPr>
        <w:pStyle w:val="Heading2"/>
      </w:pPr>
      <w:bookmarkStart w:id="142" w:name="_Toc360201490"/>
      <w:r>
        <w:t>User Credentials</w:t>
      </w:r>
      <w:bookmarkEnd w:id="142"/>
    </w:p>
    <w:p w:rsidR="00EF0AC5" w:rsidRDefault="00E82F89" w:rsidP="00EF0AC5">
      <w:pPr>
        <w:rPr>
          <w:lang w:eastAsia="ar-SA"/>
        </w:rPr>
      </w:pPr>
      <w:r>
        <w:rPr>
          <w:lang w:eastAsia="ar-SA"/>
        </w:rPr>
        <w:t xml:space="preserve">The user credentials consist of a Username and Password.  The username must be unique across the network.  The password must be at least </w:t>
      </w:r>
      <w:r w:rsidR="00707CEC">
        <w:rPr>
          <w:lang w:eastAsia="ar-SA"/>
        </w:rPr>
        <w:t>7</w:t>
      </w:r>
      <w:r>
        <w:rPr>
          <w:lang w:eastAsia="ar-SA"/>
        </w:rPr>
        <w:t xml:space="preserve"> characters long and consist of at least one number, one symbol, and at least one upper case character.  Users always have the rights to modify their password at any time.  Password expire periodically base</w:t>
      </w:r>
      <w:r w:rsidR="00130DF1">
        <w:rPr>
          <w:lang w:eastAsia="ar-SA"/>
        </w:rPr>
        <w:t>d</w:t>
      </w:r>
      <w:r>
        <w:rPr>
          <w:lang w:eastAsia="ar-SA"/>
        </w:rPr>
        <w:t xml:space="preserve"> on a network-wide settings described in the Network Configuration section below.</w:t>
      </w:r>
    </w:p>
    <w:p w:rsidR="00E82F89" w:rsidRDefault="00E82F89" w:rsidP="00EF0AC5">
      <w:pPr>
        <w:rPr>
          <w:lang w:eastAsia="ar-SA"/>
        </w:rPr>
      </w:pPr>
    </w:p>
    <w:p w:rsidR="00171C7B" w:rsidRDefault="00E82F89" w:rsidP="00171C7B">
      <w:pPr>
        <w:keepNext/>
      </w:pPr>
      <w:r>
        <w:rPr>
          <w:noProof/>
        </w:rPr>
        <w:drawing>
          <wp:inline distT="0" distB="0" distL="0" distR="0">
            <wp:extent cx="5486400" cy="4080803"/>
            <wp:effectExtent l="19050" t="0" r="0" b="0"/>
            <wp:docPr id="72" name="Picture 72" descr="Screenshot of a user profile page on the portal, with credential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486400" cy="4080803"/>
                    </a:xfrm>
                    <a:prstGeom prst="rect">
                      <a:avLst/>
                    </a:prstGeom>
                  </pic:spPr>
                </pic:pic>
              </a:graphicData>
            </a:graphic>
          </wp:inline>
        </w:drawing>
      </w:r>
    </w:p>
    <w:p w:rsidR="00E82F89" w:rsidRDefault="00171C7B" w:rsidP="00171C7B">
      <w:pPr>
        <w:pStyle w:val="Caption"/>
        <w:jc w:val="center"/>
      </w:pPr>
      <w:r>
        <w:t xml:space="preserve">Figure </w:t>
      </w:r>
      <w:fldSimple w:instr=" SEQ Figure \* ARABIC ">
        <w:r>
          <w:rPr>
            <w:noProof/>
          </w:rPr>
          <w:t>54</w:t>
        </w:r>
      </w:fldSimple>
      <w:r>
        <w:t>: User Profile Page - Credentials Panel</w:t>
      </w:r>
    </w:p>
    <w:p w:rsidR="00520569" w:rsidRDefault="00520569" w:rsidP="002F1F55">
      <w:pPr>
        <w:pStyle w:val="Heading2"/>
      </w:pPr>
      <w:bookmarkStart w:id="143" w:name="_Toc360201491"/>
      <w:r>
        <w:t>User Security Group Membership</w:t>
      </w:r>
      <w:bookmarkEnd w:id="143"/>
    </w:p>
    <w:p w:rsidR="00207002" w:rsidRDefault="00207002" w:rsidP="00207002">
      <w:pPr>
        <w:rPr>
          <w:lang w:eastAsia="ar-SA"/>
        </w:rPr>
      </w:pPr>
      <w:r>
        <w:rPr>
          <w:lang w:eastAsia="ar-SA"/>
        </w:rPr>
        <w:t>Users belong to a single organization, but can take on multiple roles through membership in Security Groups.</w:t>
      </w:r>
      <w:r w:rsidR="00E82F89">
        <w:rPr>
          <w:lang w:eastAsia="ar-SA"/>
        </w:rPr>
        <w:t xml:space="preserve">  Administrators with access rights to manage user access control may select one or more security groups for which the user is a member.  Membership grants the user all the rights in each security group added, as well as security groups for which the group is a member.</w:t>
      </w:r>
    </w:p>
    <w:p w:rsidR="00E82F89" w:rsidRDefault="00E82F89" w:rsidP="00207002">
      <w:pPr>
        <w:rPr>
          <w:lang w:eastAsia="ar-SA"/>
        </w:rPr>
      </w:pPr>
    </w:p>
    <w:p w:rsidR="00171C7B" w:rsidRDefault="00E82F89" w:rsidP="00171C7B">
      <w:pPr>
        <w:keepNext/>
      </w:pPr>
      <w:r>
        <w:rPr>
          <w:noProof/>
        </w:rPr>
        <w:drawing>
          <wp:inline distT="0" distB="0" distL="0" distR="0">
            <wp:extent cx="5486400" cy="4080803"/>
            <wp:effectExtent l="19050" t="0" r="0" b="0"/>
            <wp:docPr id="73" name="Picture 73" descr="Screenshot of a user profile page on the portal, with security group membership panel and dialog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486400" cy="4080803"/>
                    </a:xfrm>
                    <a:prstGeom prst="rect">
                      <a:avLst/>
                    </a:prstGeom>
                  </pic:spPr>
                </pic:pic>
              </a:graphicData>
            </a:graphic>
          </wp:inline>
        </w:drawing>
      </w:r>
    </w:p>
    <w:p w:rsidR="00E82F89" w:rsidRDefault="00171C7B" w:rsidP="00171C7B">
      <w:pPr>
        <w:pStyle w:val="Caption"/>
        <w:jc w:val="center"/>
      </w:pPr>
      <w:r>
        <w:t xml:space="preserve">Figure </w:t>
      </w:r>
      <w:fldSimple w:instr=" SEQ Figure \* ARABIC ">
        <w:r>
          <w:rPr>
            <w:noProof/>
          </w:rPr>
          <w:t>55</w:t>
        </w:r>
      </w:fldSimple>
      <w:r>
        <w:t>: User Profile Page - Membership Panel and Dialog</w:t>
      </w:r>
    </w:p>
    <w:p w:rsidR="00D85513" w:rsidRDefault="00D85513" w:rsidP="00D85513">
      <w:pPr>
        <w:rPr>
          <w:lang w:eastAsia="ar-SA"/>
        </w:rPr>
      </w:pPr>
    </w:p>
    <w:p w:rsidR="00D85513" w:rsidRPr="00207002" w:rsidRDefault="00D85513" w:rsidP="00D85513">
      <w:pPr>
        <w:rPr>
          <w:lang w:eastAsia="ar-SA"/>
        </w:rPr>
      </w:pPr>
      <w:r>
        <w:rPr>
          <w:lang w:eastAsia="ar-SA"/>
        </w:rPr>
        <w:t>Typically, users don’t have the access rights to modify their own security profile.   This right is intended for either site-wide “Root” administrators or administrators who are members of the user’s organization.</w:t>
      </w:r>
    </w:p>
    <w:p w:rsidR="00520569" w:rsidRDefault="00520569" w:rsidP="002F1F55">
      <w:pPr>
        <w:pStyle w:val="Heading2"/>
      </w:pPr>
      <w:bookmarkStart w:id="144" w:name="_Toc360201492"/>
      <w:r>
        <w:t>Notification Options</w:t>
      </w:r>
      <w:bookmarkEnd w:id="144"/>
    </w:p>
    <w:p w:rsidR="00D85513" w:rsidRDefault="00D85513" w:rsidP="00D85513">
      <w:pPr>
        <w:rPr>
          <w:lang w:eastAsia="ar-SA"/>
        </w:rPr>
      </w:pPr>
      <w:r>
        <w:rPr>
          <w:lang w:eastAsia="ar-SA"/>
        </w:rPr>
        <w:t xml:space="preserve">Notification options allow the user to manage events that are triggered due to actions performed by the user or related to the user’s role, such as a </w:t>
      </w:r>
      <w:r w:rsidR="002719ED">
        <w:rPr>
          <w:lang w:eastAsia="ar-SA"/>
        </w:rPr>
        <w:t xml:space="preserve">DataMart Administrator who is notified of an incoming requests created by other users.  </w:t>
      </w:r>
      <w:r w:rsidR="00F1283C">
        <w:rPr>
          <w:lang w:eastAsia="ar-SA"/>
        </w:rPr>
        <w:t>Users have the option of receiving notifications immediately when they are triggered, daily, weekly, or monthly.  When choosing daily, weekly, or monthly, the notifications are batched together with other notifications on the same schedule in a single email.</w:t>
      </w:r>
    </w:p>
    <w:p w:rsidR="001856DE" w:rsidRDefault="001856DE" w:rsidP="00D85513">
      <w:pPr>
        <w:rPr>
          <w:lang w:eastAsia="ar-SA"/>
        </w:rPr>
      </w:pPr>
    </w:p>
    <w:p w:rsidR="00171C7B" w:rsidRDefault="00740237" w:rsidP="00171C7B">
      <w:pPr>
        <w:keepNext/>
        <w:jc w:val="center"/>
      </w:pPr>
      <w:r>
        <w:rPr>
          <w:noProof/>
        </w:rPr>
        <w:drawing>
          <wp:inline distT="0" distB="0" distL="0" distR="0">
            <wp:extent cx="5486400" cy="4412566"/>
            <wp:effectExtent l="19050" t="0" r="0" b="0"/>
            <wp:docPr id="68" name="Picture 68" descr="Screesnhot of a user profile page on the portal, with notifications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4412566"/>
                    </a:xfrm>
                    <a:prstGeom prst="rect">
                      <a:avLst/>
                    </a:prstGeom>
                  </pic:spPr>
                </pic:pic>
              </a:graphicData>
            </a:graphic>
          </wp:inline>
        </w:drawing>
      </w:r>
    </w:p>
    <w:p w:rsidR="001856DE" w:rsidRDefault="00171C7B" w:rsidP="00171C7B">
      <w:pPr>
        <w:pStyle w:val="Caption"/>
        <w:jc w:val="center"/>
      </w:pPr>
      <w:r>
        <w:t xml:space="preserve">Figure </w:t>
      </w:r>
      <w:fldSimple w:instr=" SEQ Figure \* ARABIC ">
        <w:r>
          <w:rPr>
            <w:noProof/>
          </w:rPr>
          <w:t>56</w:t>
        </w:r>
      </w:fldSimple>
      <w:r>
        <w:t>: User Profile Page – Notifications Panel</w:t>
      </w:r>
    </w:p>
    <w:p w:rsidR="00F1283C" w:rsidRDefault="00F1283C" w:rsidP="00D85513">
      <w:pPr>
        <w:rPr>
          <w:lang w:eastAsia="ar-SA"/>
        </w:rPr>
      </w:pPr>
    </w:p>
    <w:p w:rsidR="00F1283C" w:rsidRPr="00922B83" w:rsidRDefault="00F1283C" w:rsidP="00922B83">
      <w:pPr>
        <w:ind w:left="540" w:hanging="540"/>
        <w:rPr>
          <w:b/>
          <w:i/>
          <w:lang w:eastAsia="ar-SA"/>
        </w:rPr>
      </w:pPr>
      <w:r w:rsidRPr="00922B83">
        <w:rPr>
          <w:b/>
          <w:i/>
          <w:lang w:eastAsia="ar-SA"/>
        </w:rPr>
        <w:t>Note</w:t>
      </w:r>
      <w:r w:rsidR="006C08E8" w:rsidRPr="00922B83">
        <w:rPr>
          <w:b/>
          <w:i/>
          <w:lang w:eastAsia="ar-SA"/>
        </w:rPr>
        <w:t>:</w:t>
      </w:r>
      <w:r w:rsidRPr="00922B83">
        <w:rPr>
          <w:b/>
          <w:i/>
          <w:lang w:eastAsia="ar-SA"/>
        </w:rPr>
        <w:t xml:space="preserve"> </w:t>
      </w:r>
      <w:r w:rsidR="006C08E8" w:rsidRPr="00922B83">
        <w:rPr>
          <w:b/>
          <w:i/>
          <w:lang w:eastAsia="ar-SA"/>
        </w:rPr>
        <w:t>O</w:t>
      </w:r>
      <w:r w:rsidRPr="00922B83">
        <w:rPr>
          <w:b/>
          <w:i/>
          <w:lang w:eastAsia="ar-SA"/>
        </w:rPr>
        <w:t>nce the user has chosen to receive</w:t>
      </w:r>
      <w:r w:rsidR="00DD5FF6" w:rsidRPr="00922B83">
        <w:rPr>
          <w:b/>
          <w:i/>
          <w:lang w:eastAsia="ar-SA"/>
        </w:rPr>
        <w:t xml:space="preserve"> notifications, no</w:t>
      </w:r>
      <w:r w:rsidRPr="00922B83">
        <w:rPr>
          <w:b/>
          <w:i/>
          <w:lang w:eastAsia="ar-SA"/>
        </w:rPr>
        <w:t xml:space="preserve"> matter what delivery </w:t>
      </w:r>
      <w:r w:rsidR="00DD5FF6" w:rsidRPr="00922B83">
        <w:rPr>
          <w:b/>
          <w:i/>
          <w:lang w:eastAsia="ar-SA"/>
        </w:rPr>
        <w:t>frequency</w:t>
      </w:r>
      <w:r w:rsidR="004E57EA" w:rsidRPr="00922B83">
        <w:rPr>
          <w:b/>
          <w:i/>
          <w:lang w:eastAsia="ar-SA"/>
        </w:rPr>
        <w:t xml:space="preserve"> is selected</w:t>
      </w:r>
      <w:r w:rsidR="002719ED">
        <w:rPr>
          <w:b/>
          <w:i/>
          <w:lang w:eastAsia="ar-SA"/>
        </w:rPr>
        <w:t>,</w:t>
      </w:r>
      <w:r w:rsidRPr="00922B83">
        <w:rPr>
          <w:b/>
          <w:i/>
          <w:lang w:eastAsia="ar-SA"/>
        </w:rPr>
        <w:t xml:space="preserve"> the notifications are displayed in the Notifications panel on the Home page.</w:t>
      </w:r>
    </w:p>
    <w:p w:rsidR="00D85513" w:rsidRDefault="00D85513" w:rsidP="002F1F55">
      <w:pPr>
        <w:pStyle w:val="Heading2"/>
      </w:pPr>
      <w:bookmarkStart w:id="145" w:name="_Toc360201493"/>
      <w:r>
        <w:t>Notification Event Reference</w:t>
      </w:r>
      <w:bookmarkEnd w:id="145"/>
    </w:p>
    <w:p w:rsidR="00D85513" w:rsidRDefault="00D85513" w:rsidP="00D85513">
      <w:pPr>
        <w:rPr>
          <w:lang w:eastAsia="ar-SA"/>
        </w:rPr>
      </w:pPr>
      <w:r>
        <w:rPr>
          <w:lang w:eastAsia="ar-SA"/>
        </w:rPr>
        <w:t xml:space="preserve">The following table lists each event that may be created in </w:t>
      </w:r>
      <w:r w:rsidR="00BF3AFB">
        <w:t>PMN</w:t>
      </w:r>
      <w:r>
        <w:rPr>
          <w:lang w:eastAsia="ar-SA"/>
        </w:rPr>
        <w:t xml:space="preserve"> along with a description.</w:t>
      </w:r>
    </w:p>
    <w:p w:rsidR="00EB2A65" w:rsidRDefault="00EB2A65" w:rsidP="00D85513">
      <w:pPr>
        <w:rPr>
          <w:lang w:eastAsia="ar-SA"/>
        </w:rPr>
      </w:pPr>
    </w:p>
    <w:p w:rsidR="004E7BA9" w:rsidRDefault="004E7BA9" w:rsidP="004E7BA9">
      <w:pPr>
        <w:pStyle w:val="Caption"/>
        <w:keepNext/>
      </w:pPr>
      <w:r>
        <w:t xml:space="preserve">Table </w:t>
      </w:r>
      <w:fldSimple w:instr=" SEQ Table \* ARABIC ">
        <w:r w:rsidR="00526FB4">
          <w:rPr>
            <w:noProof/>
          </w:rPr>
          <w:t>6</w:t>
        </w:r>
      </w:fldSimple>
      <w:r>
        <w:t>: Notifications</w:t>
      </w:r>
    </w:p>
    <w:tbl>
      <w:tblPr>
        <w:tblW w:w="0" w:type="auto"/>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1548"/>
        <w:gridCol w:w="3060"/>
        <w:gridCol w:w="4248"/>
      </w:tblGrid>
      <w:tr w:rsidR="00EB2A65" w:rsidRPr="00BF3AFB" w:rsidTr="00171C7B">
        <w:trPr>
          <w:tblHeader/>
        </w:trPr>
        <w:tc>
          <w:tcPr>
            <w:tcW w:w="1548" w:type="dxa"/>
            <w:shd w:val="clear" w:color="auto" w:fill="A6A6A6" w:themeFill="background1" w:themeFillShade="A6"/>
          </w:tcPr>
          <w:p w:rsidR="00EB2A65" w:rsidRPr="00BF3AFB" w:rsidRDefault="00EB2A65" w:rsidP="00445ED7">
            <w:pPr>
              <w:rPr>
                <w:b/>
                <w:lang w:eastAsia="ar-SA"/>
              </w:rPr>
            </w:pPr>
            <w:r w:rsidRPr="00BF3AFB">
              <w:rPr>
                <w:b/>
                <w:lang w:eastAsia="ar-SA"/>
              </w:rPr>
              <w:t>Category</w:t>
            </w:r>
          </w:p>
        </w:tc>
        <w:tc>
          <w:tcPr>
            <w:tcW w:w="3060" w:type="dxa"/>
            <w:shd w:val="clear" w:color="auto" w:fill="A6A6A6" w:themeFill="background1" w:themeFillShade="A6"/>
          </w:tcPr>
          <w:p w:rsidR="00EB2A65" w:rsidRPr="00BF3AFB" w:rsidRDefault="00EB2A65" w:rsidP="00445ED7">
            <w:pPr>
              <w:rPr>
                <w:b/>
                <w:lang w:eastAsia="ar-SA"/>
              </w:rPr>
            </w:pPr>
            <w:r w:rsidRPr="00BF3AFB">
              <w:rPr>
                <w:b/>
                <w:lang w:eastAsia="ar-SA"/>
              </w:rPr>
              <w:t>Event</w:t>
            </w:r>
          </w:p>
        </w:tc>
        <w:tc>
          <w:tcPr>
            <w:tcW w:w="4248" w:type="dxa"/>
            <w:shd w:val="clear" w:color="auto" w:fill="A6A6A6" w:themeFill="background1" w:themeFillShade="A6"/>
          </w:tcPr>
          <w:p w:rsidR="00EB2A65" w:rsidRPr="00BF3AFB" w:rsidRDefault="00EB2A65" w:rsidP="00445ED7">
            <w:pPr>
              <w:rPr>
                <w:b/>
                <w:lang w:eastAsia="ar-SA"/>
              </w:rPr>
            </w:pPr>
            <w:r w:rsidRPr="00BF3AFB">
              <w:rPr>
                <w:b/>
                <w:lang w:eastAsia="ar-SA"/>
              </w:rPr>
              <w:t>Description</w:t>
            </w:r>
          </w:p>
        </w:tc>
      </w:tr>
      <w:tr w:rsidR="00EB2A65" w:rsidTr="00445ED7">
        <w:tc>
          <w:tcPr>
            <w:tcW w:w="1548" w:type="dxa"/>
          </w:tcPr>
          <w:p w:rsidR="00EB2A65" w:rsidRDefault="00EB2A65" w:rsidP="00445ED7">
            <w:pPr>
              <w:rPr>
                <w:lang w:eastAsia="ar-SA"/>
              </w:rPr>
            </w:pPr>
            <w:r>
              <w:rPr>
                <w:lang w:eastAsia="ar-SA"/>
              </w:rPr>
              <w:t xml:space="preserve">User </w:t>
            </w:r>
          </w:p>
        </w:tc>
        <w:tc>
          <w:tcPr>
            <w:tcW w:w="3060" w:type="dxa"/>
          </w:tcPr>
          <w:p w:rsidR="00EB2A65" w:rsidRDefault="00EB2A65" w:rsidP="00445ED7">
            <w:pPr>
              <w:rPr>
                <w:lang w:eastAsia="ar-SA"/>
              </w:rPr>
            </w:pPr>
            <w:r>
              <w:rPr>
                <w:lang w:eastAsia="ar-SA"/>
              </w:rPr>
              <w:t>Password Expiration Reminder</w:t>
            </w:r>
          </w:p>
        </w:tc>
        <w:tc>
          <w:tcPr>
            <w:tcW w:w="4248" w:type="dxa"/>
          </w:tcPr>
          <w:p w:rsidR="00EB2A65" w:rsidRDefault="00EB2A65" w:rsidP="00445ED7">
            <w:pPr>
              <w:rPr>
                <w:lang w:eastAsia="ar-SA"/>
              </w:rPr>
            </w:pPr>
            <w:r>
              <w:rPr>
                <w:lang w:eastAsia="ar-SA"/>
              </w:rPr>
              <w:t>Notifies the user that their password is about to expire.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My Profile Change</w:t>
            </w:r>
          </w:p>
        </w:tc>
        <w:tc>
          <w:tcPr>
            <w:tcW w:w="4248" w:type="dxa"/>
          </w:tcPr>
          <w:p w:rsidR="00EB2A65" w:rsidRDefault="00EB2A65" w:rsidP="00445ED7">
            <w:pPr>
              <w:rPr>
                <w:lang w:eastAsia="ar-SA"/>
              </w:rPr>
            </w:pPr>
            <w:r>
              <w:rPr>
                <w:lang w:eastAsia="ar-SA"/>
              </w:rPr>
              <w:t>Notifies the user there was an update to their profile.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User Change</w:t>
            </w:r>
          </w:p>
        </w:tc>
        <w:tc>
          <w:tcPr>
            <w:tcW w:w="4248" w:type="dxa"/>
          </w:tcPr>
          <w:p w:rsidR="00EB2A65" w:rsidRDefault="00EB2A65" w:rsidP="00445ED7">
            <w:pPr>
              <w:rPr>
                <w:lang w:eastAsia="ar-SA"/>
              </w:rPr>
            </w:pPr>
            <w:r>
              <w:rPr>
                <w:lang w:eastAsia="ar-SA"/>
              </w:rPr>
              <w:t>Notifies administrators there was a user added, deleted, or updated.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New User Registration Submitted</w:t>
            </w:r>
          </w:p>
        </w:tc>
        <w:tc>
          <w:tcPr>
            <w:tcW w:w="4248" w:type="dxa"/>
          </w:tcPr>
          <w:p w:rsidR="00EB2A65" w:rsidRDefault="00EB2A65" w:rsidP="00445ED7">
            <w:pPr>
              <w:rPr>
                <w:lang w:eastAsia="ar-SA"/>
              </w:rPr>
            </w:pPr>
            <w:r>
              <w:rPr>
                <w:lang w:eastAsia="ar-SA"/>
              </w:rPr>
              <w:t>Notifies administrators a new user request has been submitted.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Registration Change</w:t>
            </w:r>
          </w:p>
        </w:tc>
        <w:tc>
          <w:tcPr>
            <w:tcW w:w="4248" w:type="dxa"/>
          </w:tcPr>
          <w:p w:rsidR="00EB2A65" w:rsidRDefault="00EB2A65" w:rsidP="00445ED7">
            <w:pPr>
              <w:rPr>
                <w:lang w:eastAsia="ar-SA"/>
              </w:rPr>
            </w:pPr>
            <w:r>
              <w:rPr>
                <w:lang w:eastAsia="ar-SA"/>
              </w:rPr>
              <w:t>Notifies administrators there has been a change to a user registration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4E7BA9" w:rsidRDefault="004E7BA9" w:rsidP="00445ED7">
            <w:pPr>
              <w:rPr>
                <w:lang w:eastAsia="ar-SA"/>
              </w:rPr>
            </w:pPr>
          </w:p>
        </w:tc>
      </w:tr>
      <w:tr w:rsidR="00EB2A65" w:rsidTr="00445ED7">
        <w:tc>
          <w:tcPr>
            <w:tcW w:w="1548" w:type="dxa"/>
          </w:tcPr>
          <w:p w:rsidR="00EB2A65" w:rsidRDefault="00EB2A65" w:rsidP="00445ED7">
            <w:pPr>
              <w:rPr>
                <w:lang w:eastAsia="ar-SA"/>
              </w:rPr>
            </w:pPr>
            <w:r>
              <w:rPr>
                <w:lang w:eastAsia="ar-SA"/>
              </w:rPr>
              <w:t>Requests</w:t>
            </w:r>
          </w:p>
        </w:tc>
        <w:tc>
          <w:tcPr>
            <w:tcW w:w="3060" w:type="dxa"/>
          </w:tcPr>
          <w:p w:rsidR="00EB2A65" w:rsidRDefault="00EB2A65" w:rsidP="00445ED7">
            <w:pPr>
              <w:rPr>
                <w:lang w:eastAsia="ar-SA"/>
              </w:rPr>
            </w:pPr>
            <w:r>
              <w:rPr>
                <w:lang w:eastAsia="ar-SA"/>
              </w:rPr>
              <w:t>New Request Submitted</w:t>
            </w:r>
          </w:p>
        </w:tc>
        <w:tc>
          <w:tcPr>
            <w:tcW w:w="4248" w:type="dxa"/>
          </w:tcPr>
          <w:p w:rsidR="00EB2A65" w:rsidRDefault="00EB2A65" w:rsidP="00445ED7">
            <w:pPr>
              <w:rPr>
                <w:lang w:eastAsia="ar-SA"/>
              </w:rPr>
            </w:pPr>
            <w:r>
              <w:rPr>
                <w:lang w:eastAsia="ar-SA"/>
              </w:rPr>
              <w:t>Notifies DataMart administrators that a new request has been submitted.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Status Changed</w:t>
            </w:r>
          </w:p>
        </w:tc>
        <w:tc>
          <w:tcPr>
            <w:tcW w:w="4248" w:type="dxa"/>
          </w:tcPr>
          <w:p w:rsidR="00EB2A65" w:rsidRDefault="00EB2A65" w:rsidP="00445ED7">
            <w:pPr>
              <w:rPr>
                <w:lang w:eastAsia="ar-SA"/>
              </w:rPr>
            </w:pPr>
            <w:r>
              <w:rPr>
                <w:lang w:eastAsia="ar-SA"/>
              </w:rPr>
              <w:t>Notifies investigators and administrators that a change has been made to a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Request Reminder</w:t>
            </w:r>
          </w:p>
        </w:tc>
        <w:tc>
          <w:tcPr>
            <w:tcW w:w="4248" w:type="dxa"/>
          </w:tcPr>
          <w:p w:rsidR="00EB2A65" w:rsidRDefault="00EB2A65" w:rsidP="00445ED7">
            <w:pPr>
              <w:rPr>
                <w:lang w:eastAsia="ar-SA"/>
              </w:rPr>
            </w:pPr>
            <w:r>
              <w:rPr>
                <w:lang w:eastAsia="ar-SA"/>
              </w:rPr>
              <w:t>Reminds DataMart administrators there is a pending request that requires their attention.</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Reminder</w:t>
            </w:r>
          </w:p>
        </w:tc>
        <w:tc>
          <w:tcPr>
            <w:tcW w:w="4248" w:type="dxa"/>
          </w:tcPr>
          <w:p w:rsidR="00EB2A65" w:rsidRDefault="00EB2A65" w:rsidP="00445ED7">
            <w:pPr>
              <w:rPr>
                <w:lang w:eastAsia="ar-SA"/>
              </w:rPr>
            </w:pPr>
            <w:r>
              <w:rPr>
                <w:lang w:eastAsia="ar-SA"/>
              </w:rPr>
              <w:t>Reminds administrators and investigators that results have been uploaded for their request.</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Results Viewed</w:t>
            </w:r>
          </w:p>
        </w:tc>
        <w:tc>
          <w:tcPr>
            <w:tcW w:w="4248" w:type="dxa"/>
          </w:tcPr>
          <w:p w:rsidR="00EB2A65" w:rsidRDefault="00EB2A65" w:rsidP="00445ED7">
            <w:pPr>
              <w:rPr>
                <w:lang w:eastAsia="ar-SA"/>
              </w:rPr>
            </w:pPr>
            <w:r>
              <w:rPr>
                <w:lang w:eastAsia="ar-SA"/>
              </w:rPr>
              <w:t>Notifies administrators that a result has been viewed.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Organization</w:t>
            </w:r>
          </w:p>
        </w:tc>
        <w:tc>
          <w:tcPr>
            <w:tcW w:w="3060" w:type="dxa"/>
          </w:tcPr>
          <w:p w:rsidR="00EB2A65" w:rsidRDefault="00EB2A65" w:rsidP="00445ED7">
            <w:pPr>
              <w:rPr>
                <w:lang w:eastAsia="ar-SA"/>
              </w:rPr>
            </w:pPr>
            <w:r>
              <w:rPr>
                <w:lang w:eastAsia="ar-SA"/>
              </w:rPr>
              <w:t>Organization Change</w:t>
            </w:r>
          </w:p>
        </w:tc>
        <w:tc>
          <w:tcPr>
            <w:tcW w:w="4248" w:type="dxa"/>
          </w:tcPr>
          <w:p w:rsidR="00EB2A65" w:rsidRDefault="00EB2A65" w:rsidP="00445ED7">
            <w:pPr>
              <w:rPr>
                <w:lang w:eastAsia="ar-SA"/>
              </w:rPr>
            </w:pPr>
            <w:r>
              <w:rPr>
                <w:lang w:eastAsia="ar-SA"/>
              </w:rPr>
              <w:t>Notifies administrators that an organization has been added, updated, or deleted.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 xml:space="preserve">Group </w:t>
            </w:r>
          </w:p>
        </w:tc>
        <w:tc>
          <w:tcPr>
            <w:tcW w:w="3060" w:type="dxa"/>
          </w:tcPr>
          <w:p w:rsidR="00EB2A65" w:rsidRDefault="00EB2A65" w:rsidP="00445ED7">
            <w:pPr>
              <w:rPr>
                <w:lang w:eastAsia="ar-SA"/>
              </w:rPr>
            </w:pPr>
            <w:r>
              <w:rPr>
                <w:lang w:eastAsia="ar-SA"/>
              </w:rPr>
              <w:t>Group Change</w:t>
            </w:r>
          </w:p>
        </w:tc>
        <w:tc>
          <w:tcPr>
            <w:tcW w:w="4248" w:type="dxa"/>
          </w:tcPr>
          <w:p w:rsidR="00EB2A65" w:rsidRDefault="00EB2A65" w:rsidP="00445ED7">
            <w:pPr>
              <w:rPr>
                <w:lang w:eastAsia="ar-SA"/>
              </w:rPr>
            </w:pPr>
            <w:r>
              <w:rPr>
                <w:lang w:eastAsia="ar-SA"/>
              </w:rPr>
              <w:t xml:space="preserve">Notifies administrators that </w:t>
            </w:r>
            <w:r w:rsidR="006D76B5">
              <w:rPr>
                <w:lang w:eastAsia="ar-SA"/>
              </w:rPr>
              <w:t>a</w:t>
            </w:r>
            <w:r>
              <w:rPr>
                <w:lang w:eastAsia="ar-SA"/>
              </w:rPr>
              <w:t xml:space="preserve"> group has been added, updated, or deleted.</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p>
        </w:tc>
        <w:tc>
          <w:tcPr>
            <w:tcW w:w="4248" w:type="dxa"/>
          </w:tcPr>
          <w:p w:rsidR="00EB2A65" w:rsidRDefault="00EB2A65" w:rsidP="00445ED7">
            <w:pPr>
              <w:rPr>
                <w:lang w:eastAsia="ar-SA"/>
              </w:rPr>
            </w:pPr>
          </w:p>
        </w:tc>
      </w:tr>
      <w:tr w:rsidR="00EB2A65" w:rsidTr="00445ED7">
        <w:tc>
          <w:tcPr>
            <w:tcW w:w="1548" w:type="dxa"/>
          </w:tcPr>
          <w:p w:rsidR="00EB2A65" w:rsidRDefault="00EB2A65" w:rsidP="00445ED7">
            <w:pPr>
              <w:rPr>
                <w:lang w:eastAsia="ar-SA"/>
              </w:rPr>
            </w:pPr>
            <w:r>
              <w:rPr>
                <w:lang w:eastAsia="ar-SA"/>
              </w:rPr>
              <w:t>DataMart</w:t>
            </w:r>
          </w:p>
        </w:tc>
        <w:tc>
          <w:tcPr>
            <w:tcW w:w="3060" w:type="dxa"/>
          </w:tcPr>
          <w:p w:rsidR="00EB2A65" w:rsidRDefault="00EB2A65" w:rsidP="00445ED7">
            <w:pPr>
              <w:rPr>
                <w:lang w:eastAsia="ar-SA"/>
              </w:rPr>
            </w:pPr>
            <w:r>
              <w:rPr>
                <w:lang w:eastAsia="ar-SA"/>
              </w:rPr>
              <w:t>New DataMart Client Version is Available</w:t>
            </w:r>
          </w:p>
        </w:tc>
        <w:tc>
          <w:tcPr>
            <w:tcW w:w="4248" w:type="dxa"/>
          </w:tcPr>
          <w:p w:rsidR="00EB2A65" w:rsidRDefault="00EB2A65" w:rsidP="00445ED7">
            <w:pPr>
              <w:rPr>
                <w:lang w:eastAsia="ar-SA"/>
              </w:rPr>
            </w:pPr>
            <w:r>
              <w:rPr>
                <w:lang w:eastAsia="ar-SA"/>
              </w:rPr>
              <w:t>Notifies DataMart administrators that a new version of the DataMart Client application is available.</w:t>
            </w:r>
          </w:p>
        </w:tc>
      </w:tr>
      <w:tr w:rsidR="00EB2A65" w:rsidTr="00445ED7">
        <w:tc>
          <w:tcPr>
            <w:tcW w:w="1548" w:type="dxa"/>
          </w:tcPr>
          <w:p w:rsidR="00EB2A65" w:rsidRDefault="00EB2A65" w:rsidP="00445ED7">
            <w:pPr>
              <w:rPr>
                <w:lang w:eastAsia="ar-SA"/>
              </w:rPr>
            </w:pPr>
          </w:p>
        </w:tc>
        <w:tc>
          <w:tcPr>
            <w:tcW w:w="3060" w:type="dxa"/>
          </w:tcPr>
          <w:p w:rsidR="00EB2A65" w:rsidRDefault="00EB2A65" w:rsidP="00445ED7">
            <w:pPr>
              <w:rPr>
                <w:lang w:eastAsia="ar-SA"/>
              </w:rPr>
            </w:pPr>
            <w:r>
              <w:rPr>
                <w:lang w:eastAsia="ar-SA"/>
              </w:rPr>
              <w:t>DataMart Change</w:t>
            </w:r>
          </w:p>
        </w:tc>
        <w:tc>
          <w:tcPr>
            <w:tcW w:w="4248" w:type="dxa"/>
          </w:tcPr>
          <w:p w:rsidR="00EB2A65" w:rsidRDefault="00EB2A65" w:rsidP="00171C7B">
            <w:pPr>
              <w:keepNext/>
              <w:rPr>
                <w:lang w:eastAsia="ar-SA"/>
              </w:rPr>
            </w:pPr>
            <w:r>
              <w:rPr>
                <w:lang w:eastAsia="ar-SA"/>
              </w:rPr>
              <w:t>Notifies administrators that a DataMart has been added, updated, or deleted.</w:t>
            </w:r>
          </w:p>
        </w:tc>
      </w:tr>
    </w:tbl>
    <w:p w:rsidR="00520569" w:rsidRDefault="00520569" w:rsidP="002F1F55">
      <w:pPr>
        <w:pStyle w:val="Heading2"/>
      </w:pPr>
      <w:bookmarkStart w:id="146" w:name="_Toc360201494"/>
      <w:r>
        <w:t>Using X.509 Certificates</w:t>
      </w:r>
      <w:bookmarkEnd w:id="146"/>
    </w:p>
    <w:p w:rsidR="00F1283C" w:rsidRDefault="006C08E8" w:rsidP="00F1283C">
      <w:pPr>
        <w:rPr>
          <w:rFonts w:cstheme="minorHAnsi"/>
          <w:color w:val="000000"/>
          <w:szCs w:val="22"/>
          <w:shd w:val="clear" w:color="auto" w:fill="FFFFFF"/>
        </w:rPr>
      </w:pPr>
      <w:r>
        <w:rPr>
          <w:rFonts w:cstheme="minorHAnsi"/>
          <w:color w:val="000000"/>
          <w:szCs w:val="22"/>
          <w:shd w:val="clear" w:color="auto" w:fill="FFFFFF"/>
        </w:rPr>
        <w:t>PopMedNet</w:t>
      </w:r>
      <w:r w:rsidR="00CA29D2">
        <w:rPr>
          <w:lang w:eastAsia="ar-SA"/>
        </w:rPr>
        <w:t>™</w:t>
      </w:r>
      <w:r w:rsidR="00F1283C">
        <w:rPr>
          <w:lang w:eastAsia="ar-SA"/>
        </w:rPr>
        <w:t xml:space="preserve"> </w:t>
      </w:r>
      <w:r w:rsidR="00642070">
        <w:rPr>
          <w:lang w:eastAsia="ar-SA"/>
        </w:rPr>
        <w:t>Release 3</w:t>
      </w:r>
      <w:r w:rsidR="00F1283C">
        <w:rPr>
          <w:lang w:eastAsia="ar-SA"/>
        </w:rPr>
        <w:t xml:space="preserve"> introduced a</w:t>
      </w:r>
      <w:r w:rsidR="00642070">
        <w:rPr>
          <w:lang w:eastAsia="ar-SA"/>
        </w:rPr>
        <w:t xml:space="preserve"> security feature that uses a 2-</w:t>
      </w:r>
      <w:r w:rsidR="00F1283C">
        <w:rPr>
          <w:lang w:eastAsia="ar-SA"/>
        </w:rPr>
        <w:t xml:space="preserve">factor authentication technique over a TLS secure connection to authenticate DataMart Administrators using the DataMart Client application.  </w:t>
      </w:r>
      <w:r w:rsidR="00BB5264">
        <w:rPr>
          <w:lang w:eastAsia="ar-SA"/>
        </w:rPr>
        <w:t xml:space="preserve">2-factor authentication is </w:t>
      </w:r>
      <w:r w:rsidR="00BB5264" w:rsidRPr="00BB5264">
        <w:rPr>
          <w:rFonts w:cstheme="minorHAnsi"/>
          <w:color w:val="000000"/>
          <w:szCs w:val="22"/>
          <w:shd w:val="clear" w:color="auto" w:fill="FFFFFF"/>
        </w:rPr>
        <w:t>an approach to</w:t>
      </w:r>
      <w:r w:rsidR="00BB5264">
        <w:rPr>
          <w:rFonts w:cstheme="minorHAnsi"/>
          <w:color w:val="000000"/>
          <w:szCs w:val="22"/>
          <w:shd w:val="clear" w:color="auto" w:fill="FFFFFF"/>
        </w:rPr>
        <w:t xml:space="preserve"> authentication </w:t>
      </w:r>
      <w:r w:rsidR="00BB5264" w:rsidRPr="00BB5264">
        <w:rPr>
          <w:rFonts w:cstheme="minorHAnsi"/>
          <w:color w:val="000000"/>
          <w:szCs w:val="22"/>
          <w:shd w:val="clear" w:color="auto" w:fill="FFFFFF"/>
        </w:rPr>
        <w:t>which requires the presentation of two or more of the three authentication factors: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knowledge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knows</w:t>
      </w:r>
      <w:r w:rsidR="00BB5264" w:rsidRPr="00BB5264">
        <w:rPr>
          <w:rFonts w:cstheme="minorHAnsi"/>
          <w:color w:val="000000"/>
          <w:szCs w:val="22"/>
          <w:shd w:val="clear" w:color="auto" w:fill="FFFFFF"/>
        </w:rPr>
        <w:t>"), a</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possession</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has</w:t>
      </w:r>
      <w:r w:rsidR="00BB5264" w:rsidRPr="00BB5264">
        <w:rPr>
          <w:rFonts w:cstheme="minorHAnsi"/>
          <w:color w:val="000000"/>
          <w:szCs w:val="22"/>
          <w:shd w:val="clear" w:color="auto" w:fill="FFFFFF"/>
        </w:rPr>
        <w:t>"), and an</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inherence</w:t>
      </w:r>
      <w:r w:rsidR="00BB5264" w:rsidRPr="00BB5264">
        <w:rPr>
          <w:rStyle w:val="apple-converted-space"/>
          <w:rFonts w:cstheme="minorHAnsi"/>
          <w:color w:val="000000"/>
          <w:szCs w:val="22"/>
          <w:shd w:val="clear" w:color="auto" w:fill="FFFFFF"/>
        </w:rPr>
        <w:t> </w:t>
      </w:r>
      <w:r w:rsidR="00BB5264" w:rsidRPr="00BB5264">
        <w:rPr>
          <w:rFonts w:cstheme="minorHAnsi"/>
          <w:color w:val="000000"/>
          <w:szCs w:val="22"/>
          <w:shd w:val="clear" w:color="auto" w:fill="FFFFFF"/>
        </w:rPr>
        <w:t>factor ("something the user</w:t>
      </w:r>
      <w:r w:rsidR="00BB5264" w:rsidRPr="00BB5264">
        <w:rPr>
          <w:rStyle w:val="apple-converted-space"/>
          <w:rFonts w:cstheme="minorHAnsi"/>
          <w:color w:val="000000"/>
          <w:szCs w:val="22"/>
          <w:shd w:val="clear" w:color="auto" w:fill="FFFFFF"/>
        </w:rPr>
        <w:t> </w:t>
      </w:r>
      <w:r w:rsidR="00BB5264" w:rsidRPr="00BB5264">
        <w:rPr>
          <w:rFonts w:cstheme="minorHAnsi"/>
          <w:i/>
          <w:iCs/>
          <w:color w:val="000000"/>
          <w:szCs w:val="22"/>
          <w:shd w:val="clear" w:color="auto" w:fill="FFFFFF"/>
        </w:rPr>
        <w:t>is</w:t>
      </w:r>
      <w:r w:rsidR="00BB5264" w:rsidRPr="00BB5264">
        <w:rPr>
          <w:rFonts w:cstheme="minorHAnsi"/>
          <w:color w:val="000000"/>
          <w:szCs w:val="22"/>
          <w:shd w:val="clear" w:color="auto" w:fill="FFFFFF"/>
        </w:rPr>
        <w:t>").</w:t>
      </w:r>
      <w:r w:rsidR="00BB5264">
        <w:rPr>
          <w:rFonts w:cstheme="minorHAnsi"/>
          <w:color w:val="000000"/>
          <w:szCs w:val="22"/>
          <w:shd w:val="clear" w:color="auto" w:fill="FFFFFF"/>
        </w:rPr>
        <w:t xml:space="preserve">  In </w:t>
      </w:r>
      <w:r>
        <w:rPr>
          <w:rFonts w:cstheme="minorHAnsi"/>
          <w:color w:val="000000"/>
          <w:szCs w:val="22"/>
          <w:shd w:val="clear" w:color="auto" w:fill="FFFFFF"/>
        </w:rPr>
        <w:t>the case of PopMedNet</w:t>
      </w:r>
      <w:r w:rsidR="00CA29D2">
        <w:rPr>
          <w:rFonts w:cstheme="minorHAnsi"/>
          <w:color w:val="000000"/>
          <w:szCs w:val="22"/>
          <w:shd w:val="clear" w:color="auto" w:fill="FFFFFF"/>
        </w:rPr>
        <w:t>™</w:t>
      </w:r>
      <w:r w:rsidR="00BB5264">
        <w:rPr>
          <w:rFonts w:cstheme="minorHAnsi"/>
          <w:color w:val="000000"/>
          <w:szCs w:val="22"/>
          <w:shd w:val="clear" w:color="auto" w:fill="FFFFFF"/>
        </w:rPr>
        <w:t xml:space="preserve">, the user has a X.509 certificate </w:t>
      </w:r>
      <w:r w:rsidR="00642070">
        <w:rPr>
          <w:rFonts w:cstheme="minorHAnsi"/>
          <w:color w:val="000000"/>
          <w:szCs w:val="22"/>
          <w:shd w:val="clear" w:color="auto" w:fill="FFFFFF"/>
        </w:rPr>
        <w:t xml:space="preserve">installed on their machine </w:t>
      </w:r>
      <w:r w:rsidR="00BB5264">
        <w:rPr>
          <w:rFonts w:cstheme="minorHAnsi"/>
          <w:color w:val="000000"/>
          <w:szCs w:val="22"/>
          <w:shd w:val="clear" w:color="auto" w:fill="FFFFFF"/>
        </w:rPr>
        <w:t xml:space="preserve">and </w:t>
      </w:r>
      <w:r w:rsidR="00642070">
        <w:rPr>
          <w:rFonts w:cstheme="minorHAnsi"/>
          <w:color w:val="000000"/>
          <w:szCs w:val="22"/>
          <w:shd w:val="clear" w:color="auto" w:fill="FFFFFF"/>
        </w:rPr>
        <w:t xml:space="preserve">knows the </w:t>
      </w:r>
      <w:r w:rsidR="00BB5264">
        <w:rPr>
          <w:rFonts w:cstheme="minorHAnsi"/>
          <w:color w:val="000000"/>
          <w:szCs w:val="22"/>
          <w:shd w:val="clear" w:color="auto" w:fill="FFFFFF"/>
        </w:rPr>
        <w:t>password</w:t>
      </w:r>
      <w:r w:rsidR="00642070">
        <w:rPr>
          <w:rFonts w:cstheme="minorHAnsi"/>
          <w:color w:val="000000"/>
          <w:szCs w:val="22"/>
          <w:shd w:val="clear" w:color="auto" w:fill="FFFFFF"/>
        </w:rPr>
        <w:t xml:space="preserve"> to their account</w:t>
      </w:r>
      <w:r w:rsidR="00BB5264">
        <w:rPr>
          <w:rFonts w:cstheme="minorHAnsi"/>
          <w:color w:val="000000"/>
          <w:szCs w:val="22"/>
          <w:shd w:val="clear" w:color="auto" w:fill="FFFFFF"/>
        </w:rPr>
        <w:t xml:space="preserve"> which are both used together to authenticate the user.</w:t>
      </w:r>
    </w:p>
    <w:p w:rsidR="0017661F" w:rsidRDefault="0017661F" w:rsidP="00F1283C">
      <w:pPr>
        <w:rPr>
          <w:lang w:eastAsia="ar-SA"/>
        </w:rPr>
      </w:pPr>
    </w:p>
    <w:p w:rsidR="0017661F" w:rsidRDefault="0017661F" w:rsidP="00F1283C">
      <w:pPr>
        <w:rPr>
          <w:lang w:eastAsia="ar-SA"/>
        </w:rPr>
      </w:pPr>
      <w:r>
        <w:rPr>
          <w:lang w:eastAsia="ar-SA"/>
        </w:rPr>
        <w:t xml:space="preserve">Secondly, through the use of trusted client certificates, the connection </w:t>
      </w:r>
      <w:r w:rsidR="00642070">
        <w:t>PMN</w:t>
      </w:r>
      <w:r>
        <w:rPr>
          <w:lang w:eastAsia="ar-SA"/>
        </w:rPr>
        <w:t xml:space="preserve"> to DataMart connection is mutually authenticated.  The following figure illustrates how this process is performed</w:t>
      </w:r>
      <w:r w:rsidR="00642070">
        <w:rPr>
          <w:lang w:eastAsia="ar-SA"/>
        </w:rPr>
        <w:t>.</w:t>
      </w:r>
    </w:p>
    <w:p w:rsidR="0017661F" w:rsidRDefault="0017661F" w:rsidP="00F1283C">
      <w:pPr>
        <w:rPr>
          <w:lang w:eastAsia="ar-SA"/>
        </w:rPr>
      </w:pPr>
    </w:p>
    <w:p w:rsidR="00171C7B" w:rsidRDefault="0017661F" w:rsidP="00171C7B">
      <w:pPr>
        <w:keepNext/>
        <w:jc w:val="center"/>
      </w:pPr>
      <w:r>
        <w:rPr>
          <w:noProof/>
        </w:rPr>
        <w:drawing>
          <wp:inline distT="0" distB="0" distL="0" distR="0">
            <wp:extent cx="5228435" cy="3419074"/>
            <wp:effectExtent l="0" t="0" r="0" b="0"/>
            <wp:docPr id="2" name="Picture 2" descr="Diagram of Certificate-Based Mutual Authentication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rtificate-Based Mutual Authentication"/>
                    <pic:cNvPicPr>
                      <a:picLocks noChangeAspect="1" noChangeArrowheads="1"/>
                    </pic:cNvPicPr>
                  </pic:nvPicPr>
                  <pic:blipFill>
                    <a:blip r:embed="rId7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9671" cy="3419882"/>
                    </a:xfrm>
                    <a:prstGeom prst="rect">
                      <a:avLst/>
                    </a:prstGeom>
                    <a:noFill/>
                    <a:ln>
                      <a:noFill/>
                    </a:ln>
                    <a:effectLst/>
                  </pic:spPr>
                </pic:pic>
              </a:graphicData>
            </a:graphic>
          </wp:inline>
        </w:drawing>
      </w:r>
    </w:p>
    <w:p w:rsidR="0017661F" w:rsidRDefault="00171C7B" w:rsidP="00171C7B">
      <w:pPr>
        <w:pStyle w:val="Caption"/>
        <w:jc w:val="center"/>
      </w:pPr>
      <w:r>
        <w:t xml:space="preserve">Figure </w:t>
      </w:r>
      <w:fldSimple w:instr=" SEQ Figure \* ARABIC ">
        <w:r>
          <w:rPr>
            <w:noProof/>
          </w:rPr>
          <w:t>57</w:t>
        </w:r>
      </w:fldSimple>
      <w:r>
        <w:t>: Mutual Authentication Scheme</w:t>
      </w:r>
    </w:p>
    <w:p w:rsidR="0017661F" w:rsidRPr="0017661F" w:rsidRDefault="0017661F" w:rsidP="0017661F">
      <w:pPr>
        <w:shd w:val="clear" w:color="auto" w:fill="FFFFFF"/>
        <w:spacing w:before="100" w:beforeAutospacing="1" w:after="100" w:afterAutospacing="1"/>
        <w:rPr>
          <w:rFonts w:cstheme="minorHAnsi"/>
          <w:color w:val="000000"/>
          <w:szCs w:val="22"/>
        </w:rPr>
      </w:pPr>
      <w:r w:rsidRPr="0017661F">
        <w:rPr>
          <w:rFonts w:cstheme="minorHAnsi"/>
          <w:color w:val="000000"/>
          <w:szCs w:val="22"/>
        </w:rPr>
        <w:t>In certificate-based mutual authentication, the following things occur: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47" w:name="wp488094"/>
      <w:bookmarkEnd w:id="147"/>
      <w:r w:rsidRPr="0017661F">
        <w:rPr>
          <w:rFonts w:cstheme="minorHAnsi"/>
          <w:color w:val="000000"/>
          <w:szCs w:val="22"/>
        </w:rPr>
        <w:t>A client requests access to a protected resource.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48" w:name="wp488095"/>
      <w:bookmarkEnd w:id="148"/>
      <w:r w:rsidRPr="0017661F">
        <w:rPr>
          <w:rFonts w:cstheme="minorHAnsi"/>
          <w:color w:val="000000"/>
          <w:szCs w:val="22"/>
        </w:rPr>
        <w:t>The web server presents its certificate to the client.</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49" w:name="wp488096"/>
      <w:bookmarkEnd w:id="149"/>
      <w:r w:rsidRPr="0017661F">
        <w:rPr>
          <w:rFonts w:cstheme="minorHAnsi"/>
          <w:color w:val="000000"/>
          <w:szCs w:val="22"/>
        </w:rPr>
        <w:t>The client verifies the server's certificate.</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50" w:name="wp488097"/>
      <w:bookmarkEnd w:id="150"/>
      <w:r w:rsidRPr="0017661F">
        <w:rPr>
          <w:rFonts w:cstheme="minorHAnsi"/>
          <w:color w:val="000000"/>
          <w:szCs w:val="22"/>
        </w:rPr>
        <w:t>If successful, the client sends its certificate to the server.</w:t>
      </w:r>
    </w:p>
    <w:p w:rsidR="0017661F" w:rsidRPr="0017661F" w:rsidRDefault="0017661F" w:rsidP="0017661F">
      <w:pPr>
        <w:numPr>
          <w:ilvl w:val="0"/>
          <w:numId w:val="22"/>
        </w:numPr>
        <w:shd w:val="clear" w:color="auto" w:fill="FFFFFF"/>
        <w:spacing w:before="100" w:beforeAutospacing="1" w:after="100" w:afterAutospacing="1"/>
        <w:rPr>
          <w:rFonts w:cstheme="minorHAnsi"/>
          <w:color w:val="000000"/>
          <w:szCs w:val="22"/>
        </w:rPr>
      </w:pPr>
      <w:bookmarkStart w:id="151" w:name="wp488098"/>
      <w:bookmarkEnd w:id="151"/>
      <w:r w:rsidRPr="0017661F">
        <w:rPr>
          <w:rFonts w:cstheme="minorHAnsi"/>
          <w:color w:val="000000"/>
          <w:szCs w:val="22"/>
        </w:rPr>
        <w:t>The server verifies the client's credentials.</w:t>
      </w:r>
    </w:p>
    <w:p w:rsidR="00F1283C" w:rsidRPr="00854E38" w:rsidRDefault="0017661F" w:rsidP="00F1283C">
      <w:pPr>
        <w:numPr>
          <w:ilvl w:val="0"/>
          <w:numId w:val="22"/>
        </w:numPr>
        <w:shd w:val="clear" w:color="auto" w:fill="FFFFFF"/>
        <w:spacing w:before="100" w:beforeAutospacing="1" w:after="100" w:afterAutospacing="1"/>
        <w:rPr>
          <w:rFonts w:cstheme="minorHAnsi"/>
          <w:color w:val="000000"/>
          <w:szCs w:val="22"/>
        </w:rPr>
      </w:pPr>
      <w:bookmarkStart w:id="152" w:name="wp488099"/>
      <w:bookmarkEnd w:id="152"/>
      <w:r w:rsidRPr="0017661F">
        <w:rPr>
          <w:rFonts w:cstheme="minorHAnsi"/>
          <w:color w:val="000000"/>
          <w:szCs w:val="22"/>
        </w:rPr>
        <w:t>If successful, the server grants access to the protected resource requested by the client.</w:t>
      </w:r>
    </w:p>
    <w:p w:rsidR="00F1283C" w:rsidRDefault="00F1283C" w:rsidP="00F1283C">
      <w:pPr>
        <w:rPr>
          <w:lang w:eastAsia="ar-SA"/>
        </w:rPr>
      </w:pPr>
      <w:r>
        <w:rPr>
          <w:lang w:eastAsia="ar-SA"/>
        </w:rPr>
        <w:t>To</w:t>
      </w:r>
      <w:r w:rsidR="0017661F">
        <w:rPr>
          <w:lang w:eastAsia="ar-SA"/>
        </w:rPr>
        <w:t xml:space="preserve"> enable use of X.509 certificates, e</w:t>
      </w:r>
      <w:r>
        <w:rPr>
          <w:lang w:eastAsia="ar-SA"/>
        </w:rPr>
        <w:t xml:space="preserve">ach DataMart </w:t>
      </w:r>
      <w:r w:rsidR="00642070">
        <w:rPr>
          <w:lang w:eastAsia="ar-SA"/>
        </w:rPr>
        <w:t xml:space="preserve">administrator </w:t>
      </w:r>
      <w:r w:rsidR="0017661F">
        <w:rPr>
          <w:lang w:eastAsia="ar-SA"/>
        </w:rPr>
        <w:t xml:space="preserve">is issued a certificate that is issued by a certificate authority (CA) that is trusted by the </w:t>
      </w:r>
      <w:r w:rsidR="00642070">
        <w:t>PMN</w:t>
      </w:r>
      <w:r w:rsidR="0017661F">
        <w:rPr>
          <w:lang w:eastAsia="ar-SA"/>
        </w:rPr>
        <w:t xml:space="preserve"> web server.  The user installs the certificate in their local machine running the DataMart Client application, and uploads the certificate (in .CER format) to their user account as shown in the following figure:</w:t>
      </w:r>
    </w:p>
    <w:p w:rsidR="0017661F" w:rsidRDefault="0017661F" w:rsidP="00F1283C">
      <w:pPr>
        <w:rPr>
          <w:lang w:eastAsia="ar-SA"/>
        </w:rPr>
      </w:pPr>
    </w:p>
    <w:p w:rsidR="00171C7B" w:rsidRDefault="0017661F" w:rsidP="00171C7B">
      <w:pPr>
        <w:keepNext/>
      </w:pPr>
      <w:r>
        <w:rPr>
          <w:noProof/>
        </w:rPr>
        <w:drawing>
          <wp:inline distT="0" distB="0" distL="0" distR="0">
            <wp:extent cx="5486400" cy="4080803"/>
            <wp:effectExtent l="19050" t="0" r="0" b="0"/>
            <wp:docPr id="22" name="Picture 22" descr="Screenshot of a user profile page on the portal, with x.509 certificate upload fun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486400" cy="4080803"/>
                    </a:xfrm>
                    <a:prstGeom prst="rect">
                      <a:avLst/>
                    </a:prstGeom>
                  </pic:spPr>
                </pic:pic>
              </a:graphicData>
            </a:graphic>
          </wp:inline>
        </w:drawing>
      </w:r>
    </w:p>
    <w:p w:rsidR="0017661F" w:rsidRDefault="00171C7B" w:rsidP="00171C7B">
      <w:pPr>
        <w:pStyle w:val="Caption"/>
        <w:jc w:val="center"/>
      </w:pPr>
      <w:r>
        <w:t xml:space="preserve">Figure </w:t>
      </w:r>
      <w:fldSimple w:instr=" SEQ Figure \* ARABIC ">
        <w:r>
          <w:rPr>
            <w:noProof/>
          </w:rPr>
          <w:t>58</w:t>
        </w:r>
      </w:fldSimple>
      <w:r>
        <w:t>: User Profile Page - X.509 Certificate Upload</w:t>
      </w:r>
    </w:p>
    <w:p w:rsidR="009B560E" w:rsidRDefault="009B560E" w:rsidP="00F1283C">
      <w:pPr>
        <w:rPr>
          <w:lang w:eastAsia="ar-SA"/>
        </w:rPr>
      </w:pPr>
    </w:p>
    <w:p w:rsidR="0017661F" w:rsidRPr="00F1283C" w:rsidRDefault="009B560E" w:rsidP="00F1283C">
      <w:pPr>
        <w:rPr>
          <w:lang w:eastAsia="ar-SA"/>
        </w:rPr>
      </w:pPr>
      <w:r>
        <w:rPr>
          <w:lang w:eastAsia="ar-SA"/>
        </w:rPr>
        <w:t>This process associates the user’s certificate thumbprint with the user’s account used to validate the user during the authentication process.</w:t>
      </w:r>
    </w:p>
    <w:p w:rsidR="00520569" w:rsidRDefault="00520569" w:rsidP="002F1F55">
      <w:pPr>
        <w:pStyle w:val="Heading2"/>
      </w:pPr>
      <w:bookmarkStart w:id="153" w:name="_Toc360201495"/>
      <w:r>
        <w:t>Managing Groups</w:t>
      </w:r>
      <w:bookmarkEnd w:id="153"/>
    </w:p>
    <w:p w:rsidR="00675222" w:rsidRDefault="00EA34B2" w:rsidP="00EA34B2">
      <w:pPr>
        <w:rPr>
          <w:lang w:eastAsia="ar-SA"/>
        </w:rPr>
      </w:pPr>
      <w:r>
        <w:rPr>
          <w:lang w:eastAsia="ar-SA"/>
        </w:rPr>
        <w:t xml:space="preserve">Groups are a collection Organizations that allow administrators to establish permissions and workflow across organizations that are not physically related.  A Group may have one or more Organizations and an Organization may be a member of multiple groups. </w:t>
      </w:r>
      <w:r w:rsidR="00675222">
        <w:rPr>
          <w:lang w:eastAsia="ar-SA"/>
        </w:rPr>
        <w:t xml:space="preserve">Groups allow the formation of </w:t>
      </w:r>
      <w:r w:rsidR="00675222" w:rsidRPr="00675222">
        <w:rPr>
          <w:b/>
          <w:lang w:eastAsia="ar-SA"/>
        </w:rPr>
        <w:t>Sub-Networks</w:t>
      </w:r>
      <w:r w:rsidR="00675222">
        <w:rPr>
          <w:lang w:eastAsia="ar-SA"/>
        </w:rPr>
        <w:t xml:space="preserve">.  </w:t>
      </w:r>
    </w:p>
    <w:p w:rsidR="00675222" w:rsidRDefault="00675222" w:rsidP="00EA34B2">
      <w:pPr>
        <w:rPr>
          <w:lang w:eastAsia="ar-SA"/>
        </w:rPr>
      </w:pPr>
    </w:p>
    <w:p w:rsidR="00EA34B2" w:rsidRDefault="00675222" w:rsidP="00EA34B2">
      <w:pPr>
        <w:rPr>
          <w:lang w:eastAsia="ar-SA"/>
        </w:rPr>
      </w:pPr>
      <w:r>
        <w:rPr>
          <w:lang w:eastAsia="ar-SA"/>
        </w:rPr>
        <w:t xml:space="preserve">Sub-Networks allow deployment and operation of activities that can be isolated and managed within a secure environment through access control settings.  For instance, there are a number of </w:t>
      </w:r>
      <w:r w:rsidR="006C08E8">
        <w:rPr>
          <w:rFonts w:cstheme="minorHAnsi"/>
          <w:color w:val="000000"/>
          <w:szCs w:val="22"/>
          <w:shd w:val="clear" w:color="auto" w:fill="FFFFFF"/>
        </w:rPr>
        <w:t>PopMedNet</w:t>
      </w:r>
      <w:r w:rsidR="006C08E8">
        <w:rPr>
          <w:lang w:eastAsia="ar-SA"/>
        </w:rPr>
        <w:t>™</w:t>
      </w:r>
      <w:r>
        <w:rPr>
          <w:lang w:eastAsia="ar-SA"/>
        </w:rPr>
        <w:t xml:space="preserve"> sites operating under </w:t>
      </w:r>
      <w:r w:rsidR="006C08E8">
        <w:rPr>
          <w:rFonts w:cstheme="minorHAnsi"/>
          <w:color w:val="000000"/>
          <w:szCs w:val="22"/>
          <w:shd w:val="clear" w:color="auto" w:fill="FFFFFF"/>
        </w:rPr>
        <w:t>PopMedNet</w:t>
      </w:r>
      <w:r w:rsidR="00CA29D2">
        <w:rPr>
          <w:lang w:eastAsia="ar-SA"/>
        </w:rPr>
        <w:t>™</w:t>
      </w:r>
      <w:r>
        <w:rPr>
          <w:lang w:eastAsia="ar-SA"/>
        </w:rPr>
        <w:t xml:space="preserve"> R</w:t>
      </w:r>
      <w:r w:rsidR="006C08E8">
        <w:rPr>
          <w:lang w:eastAsia="ar-SA"/>
        </w:rPr>
        <w:t xml:space="preserve">elease </w:t>
      </w:r>
      <w:r>
        <w:rPr>
          <w:lang w:eastAsia="ar-SA"/>
        </w:rPr>
        <w:t>2.  These sites could be hosted under a single network instance using groups to maintain their independence, security, and isolation among other sub-networks.</w:t>
      </w:r>
    </w:p>
    <w:p w:rsidR="00EA34B2" w:rsidRDefault="00171C7B" w:rsidP="002F1F55">
      <w:pPr>
        <w:pStyle w:val="Heading2"/>
      </w:pPr>
      <w:r>
        <w:t xml:space="preserve"> </w:t>
      </w:r>
      <w:bookmarkStart w:id="154" w:name="_Toc360201496"/>
      <w:r w:rsidR="00EA34B2">
        <w:t>Viewing and Creating Groups</w:t>
      </w:r>
      <w:bookmarkEnd w:id="154"/>
    </w:p>
    <w:p w:rsidR="00B0680D" w:rsidRDefault="00B0680D" w:rsidP="00B0680D">
      <w:pPr>
        <w:rPr>
          <w:lang w:eastAsia="ar-SA"/>
        </w:rPr>
      </w:pPr>
      <w:r>
        <w:rPr>
          <w:lang w:eastAsia="ar-SA"/>
        </w:rPr>
        <w:t>Groups can be added by navigating to the Network/Groups list page and clicking the “Add Group” button.</w:t>
      </w:r>
    </w:p>
    <w:p w:rsidR="00B0680D" w:rsidRDefault="00B0680D" w:rsidP="00B0680D">
      <w:pPr>
        <w:rPr>
          <w:lang w:eastAsia="ar-SA"/>
        </w:rPr>
      </w:pPr>
    </w:p>
    <w:p w:rsidR="00171C7B" w:rsidRDefault="00B0680D" w:rsidP="00171C7B">
      <w:pPr>
        <w:keepNext/>
        <w:jc w:val="center"/>
      </w:pPr>
      <w:r>
        <w:rPr>
          <w:noProof/>
        </w:rPr>
        <w:drawing>
          <wp:inline distT="0" distB="0" distL="0" distR="0">
            <wp:extent cx="5486400" cy="4158175"/>
            <wp:effectExtent l="19050" t="0" r="0" b="0"/>
            <wp:docPr id="35" name="Picture 35" descr="Screenshot of the group page on the portal, with add group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486400" cy="4158175"/>
                    </a:xfrm>
                    <a:prstGeom prst="rect">
                      <a:avLst/>
                    </a:prstGeom>
                  </pic:spPr>
                </pic:pic>
              </a:graphicData>
            </a:graphic>
          </wp:inline>
        </w:drawing>
      </w:r>
    </w:p>
    <w:p w:rsidR="00B0680D" w:rsidRDefault="00171C7B" w:rsidP="00171C7B">
      <w:pPr>
        <w:pStyle w:val="Caption"/>
        <w:jc w:val="center"/>
      </w:pPr>
      <w:r>
        <w:t xml:space="preserve">Figure </w:t>
      </w:r>
      <w:fldSimple w:instr=" SEQ Figure \* ARABIC ">
        <w:r>
          <w:rPr>
            <w:noProof/>
          </w:rPr>
          <w:t>59</w:t>
        </w:r>
      </w:fldSimple>
      <w:r>
        <w:t>: Group Page – Add Group</w:t>
      </w:r>
    </w:p>
    <w:p w:rsidR="00B0680D" w:rsidRDefault="00B0680D" w:rsidP="00B0680D">
      <w:pPr>
        <w:jc w:val="center"/>
        <w:rPr>
          <w:lang w:eastAsia="ar-SA"/>
        </w:rPr>
      </w:pPr>
    </w:p>
    <w:p w:rsidR="00B0680D" w:rsidRDefault="00B0680D" w:rsidP="00B0680D">
      <w:pPr>
        <w:rPr>
          <w:lang w:eastAsia="ar-SA"/>
        </w:rPr>
      </w:pPr>
      <w:r>
        <w:rPr>
          <w:lang w:eastAsia="ar-SA"/>
        </w:rPr>
        <w:t xml:space="preserve">This displays the </w:t>
      </w:r>
      <w:r w:rsidR="00675222">
        <w:rPr>
          <w:lang w:eastAsia="ar-SA"/>
        </w:rPr>
        <w:t>Group detail page shown in the following figure.</w:t>
      </w:r>
    </w:p>
    <w:p w:rsidR="00B0680D" w:rsidRDefault="00B0680D" w:rsidP="00B0680D">
      <w:pPr>
        <w:rPr>
          <w:lang w:eastAsia="ar-SA"/>
        </w:rPr>
      </w:pPr>
    </w:p>
    <w:p w:rsidR="00171C7B" w:rsidRDefault="00B0680D" w:rsidP="00171C7B">
      <w:pPr>
        <w:keepNext/>
      </w:pPr>
      <w:r>
        <w:rPr>
          <w:noProof/>
        </w:rPr>
        <w:drawing>
          <wp:inline distT="0" distB="0" distL="0" distR="0">
            <wp:extent cx="5486400" cy="4158175"/>
            <wp:effectExtent l="19050" t="0" r="0" b="0"/>
            <wp:docPr id="37" name="Picture 37" descr="Screenshot of a group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486400" cy="4158175"/>
                    </a:xfrm>
                    <a:prstGeom prst="rect">
                      <a:avLst/>
                    </a:prstGeom>
                  </pic:spPr>
                </pic:pic>
              </a:graphicData>
            </a:graphic>
          </wp:inline>
        </w:drawing>
      </w:r>
    </w:p>
    <w:p w:rsidR="00B0680D" w:rsidRDefault="00171C7B" w:rsidP="00171C7B">
      <w:pPr>
        <w:pStyle w:val="Caption"/>
        <w:jc w:val="center"/>
      </w:pPr>
      <w:r>
        <w:t xml:space="preserve">Figure </w:t>
      </w:r>
      <w:fldSimple w:instr=" SEQ Figure \* ARABIC ">
        <w:r>
          <w:rPr>
            <w:noProof/>
          </w:rPr>
          <w:t>60</w:t>
        </w:r>
      </w:fldSimple>
      <w:r>
        <w:t>: Group Profile Page</w:t>
      </w:r>
    </w:p>
    <w:p w:rsidR="00B0680D" w:rsidRPr="00B0680D" w:rsidRDefault="00B0680D" w:rsidP="00B0680D">
      <w:pPr>
        <w:rPr>
          <w:lang w:eastAsia="ar-SA"/>
        </w:rPr>
      </w:pPr>
    </w:p>
    <w:p w:rsidR="00666AD9" w:rsidRDefault="00666AD9" w:rsidP="00666AD9">
      <w:pPr>
        <w:pStyle w:val="Heading2"/>
      </w:pPr>
      <w:bookmarkStart w:id="155" w:name="_Toc360201497"/>
      <w:r>
        <w:t>Managing Projects</w:t>
      </w:r>
      <w:bookmarkEnd w:id="155"/>
    </w:p>
    <w:p w:rsidR="00F804A6" w:rsidRDefault="00F804A6" w:rsidP="00F804A6">
      <w:r>
        <w:t xml:space="preserve">One of the major enhancements in PMN R3.2 is the introduction of Projects.  A project establishes security policies for composing, reviewing, and executing requests by users and DataMarts assigned to the project.  Projects are created within an organizational </w:t>
      </w:r>
      <w:r w:rsidR="00EA3955">
        <w:t>g</w:t>
      </w:r>
      <w:r>
        <w:t>roup.  Groups have one or more member organizations whose users and DataMarts may participate within projects owned by the group.  The following figure shows a Group detail page along with a Group and Organizational structure displayed in the PMN Network Browser control.</w:t>
      </w:r>
    </w:p>
    <w:p w:rsidR="00171C7B" w:rsidRDefault="00F804A6" w:rsidP="00171C7B">
      <w:pPr>
        <w:keepNext/>
        <w:jc w:val="center"/>
      </w:pPr>
      <w:r>
        <w:rPr>
          <w:noProof/>
        </w:rPr>
        <w:drawing>
          <wp:inline distT="0" distB="0" distL="0" distR="0">
            <wp:extent cx="5943600" cy="3557270"/>
            <wp:effectExtent l="19050" t="0" r="0" b="0"/>
            <wp:docPr id="25" name="Picture 25" descr="Screenshot of a group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943600" cy="3557270"/>
                    </a:xfrm>
                    <a:prstGeom prst="rect">
                      <a:avLst/>
                    </a:prstGeom>
                  </pic:spPr>
                </pic:pic>
              </a:graphicData>
            </a:graphic>
          </wp:inline>
        </w:drawing>
      </w:r>
    </w:p>
    <w:p w:rsidR="00F804A6" w:rsidRDefault="00171C7B" w:rsidP="00171C7B">
      <w:pPr>
        <w:pStyle w:val="Caption"/>
        <w:jc w:val="center"/>
      </w:pPr>
      <w:r>
        <w:t xml:space="preserve">Figure </w:t>
      </w:r>
      <w:fldSimple w:instr=" SEQ Figure \* ARABIC ">
        <w:r>
          <w:rPr>
            <w:noProof/>
          </w:rPr>
          <w:t>61</w:t>
        </w:r>
      </w:fldSimple>
      <w:r>
        <w:t>: Group Profile Page</w:t>
      </w:r>
    </w:p>
    <w:p w:rsidR="00021795" w:rsidRDefault="00021795" w:rsidP="00F804A6"/>
    <w:p w:rsidR="00F804A6" w:rsidRDefault="00F804A6" w:rsidP="00F804A6">
      <w:r>
        <w:t>In this sample network, there is a single Group called FDA that contains three member organizations and a single project called Mini-Sentinel.  Only users and DataMarts defined in each of the member organizations</w:t>
      </w:r>
      <w:r w:rsidR="00EA3955">
        <w:t>;</w:t>
      </w:r>
      <w:r>
        <w:t xml:space="preserve"> Operations Center, Harvard Pilgrim Health Care, and Kaiser Permanente including its sub-organizations, may participate in Mini-Sentinel project owned by the FDA group.    </w:t>
      </w:r>
    </w:p>
    <w:p w:rsidR="009F1CD7" w:rsidRDefault="009F1CD7" w:rsidP="00F804A6"/>
    <w:p w:rsidR="009F1CD7" w:rsidRDefault="00F804A6" w:rsidP="00F804A6">
      <w:r>
        <w:t>Network administrator</w:t>
      </w:r>
      <w:r w:rsidR="009F1CD7">
        <w:t>s</w:t>
      </w:r>
      <w:r>
        <w:t xml:space="preserve"> or users, such as Group and Project administrators, who have righ</w:t>
      </w:r>
      <w:r w:rsidR="00EA3955">
        <w:t xml:space="preserve">ts to modify and administer projects </w:t>
      </w:r>
      <w:r>
        <w:t xml:space="preserve">may grant access to a project and configure its security policies.  </w:t>
      </w:r>
      <w:r w:rsidR="00EA3955">
        <w:t xml:space="preserve">Once a project is configured, users may begin submitting requests within the context of the project.  </w:t>
      </w:r>
      <w:r>
        <w:t xml:space="preserve">See the PopMedNet </w:t>
      </w:r>
      <w:r w:rsidR="009F1CD7">
        <w:t>Investigator’s Manual for information on submitting requests within projects.</w:t>
      </w:r>
    </w:p>
    <w:p w:rsidR="00432C64" w:rsidRDefault="00432C64" w:rsidP="00432C64">
      <w:pPr>
        <w:pStyle w:val="Heading3"/>
        <w:rPr>
          <w:lang w:eastAsia="ar-SA"/>
        </w:rPr>
      </w:pPr>
      <w:bookmarkStart w:id="156" w:name="_Toc360201498"/>
      <w:r>
        <w:rPr>
          <w:lang w:eastAsia="ar-SA"/>
        </w:rPr>
        <w:t>Creating a Project</w:t>
      </w:r>
      <w:bookmarkEnd w:id="156"/>
    </w:p>
    <w:p w:rsidR="00C9512B" w:rsidRPr="00C9512B" w:rsidRDefault="009F1CD7" w:rsidP="00C9512B">
      <w:pPr>
        <w:rPr>
          <w:lang w:eastAsia="ar-SA"/>
        </w:rPr>
      </w:pPr>
      <w:r>
        <w:t xml:space="preserve">Once a group is created one or more projects may be created by clicking the “Create Project” button in the Projects panel on the Group Profile Page displayed above.  </w:t>
      </w:r>
    </w:p>
    <w:p w:rsidR="00432C64" w:rsidRDefault="00432C64" w:rsidP="00432C64">
      <w:pPr>
        <w:pStyle w:val="Heading3"/>
        <w:rPr>
          <w:lang w:eastAsia="ar-SA"/>
        </w:rPr>
      </w:pPr>
      <w:bookmarkStart w:id="157" w:name="_Toc360201499"/>
      <w:r>
        <w:rPr>
          <w:lang w:eastAsia="ar-SA"/>
        </w:rPr>
        <w:t>Configuring Access Control</w:t>
      </w:r>
      <w:bookmarkEnd w:id="157"/>
    </w:p>
    <w:p w:rsidR="009F1CD7" w:rsidRDefault="009F1CD7" w:rsidP="009F1CD7">
      <w:r>
        <w:t>When the project is created, the administrator may configure the access control on the project that determines the policies in force for the project.  The following figure shows a project detail page used to configure the security policies affecting users and DataMarts assigned to the project.</w:t>
      </w:r>
    </w:p>
    <w:p w:rsidR="00947F88" w:rsidRDefault="00947F88" w:rsidP="00947F88">
      <w:pPr>
        <w:jc w:val="center"/>
      </w:pPr>
    </w:p>
    <w:p w:rsidR="00171C7B" w:rsidRDefault="00947F88" w:rsidP="00171C7B">
      <w:pPr>
        <w:keepNext/>
        <w:jc w:val="center"/>
      </w:pPr>
      <w:r>
        <w:rPr>
          <w:noProof/>
        </w:rPr>
        <w:drawing>
          <wp:inline distT="0" distB="0" distL="0" distR="0">
            <wp:extent cx="3221990" cy="8229600"/>
            <wp:effectExtent l="19050" t="0" r="0" b="0"/>
            <wp:docPr id="29" name="Picture 29" descr="Screenshot of a project profile page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221990" cy="8229600"/>
                    </a:xfrm>
                    <a:prstGeom prst="rect">
                      <a:avLst/>
                    </a:prstGeom>
                  </pic:spPr>
                </pic:pic>
              </a:graphicData>
            </a:graphic>
          </wp:inline>
        </w:drawing>
      </w:r>
    </w:p>
    <w:p w:rsidR="00947F88" w:rsidRDefault="00171C7B" w:rsidP="00171C7B">
      <w:pPr>
        <w:pStyle w:val="Caption"/>
        <w:jc w:val="center"/>
      </w:pPr>
      <w:r>
        <w:t xml:space="preserve">Figure </w:t>
      </w:r>
      <w:fldSimple w:instr=" SEQ Figure \* ARABIC ">
        <w:r>
          <w:rPr>
            <w:noProof/>
          </w:rPr>
          <w:t>62</w:t>
        </w:r>
      </w:fldSimple>
      <w:r>
        <w:t>: Project Profile Page</w:t>
      </w:r>
    </w:p>
    <w:p w:rsidR="00C9512B" w:rsidRDefault="00947F88" w:rsidP="00947F88">
      <w:pPr>
        <w:pStyle w:val="Heading4"/>
      </w:pPr>
      <w:r>
        <w:t xml:space="preserve">Project </w:t>
      </w:r>
      <w:r w:rsidR="00EF4AAC">
        <w:t>Information</w:t>
      </w:r>
    </w:p>
    <w:p w:rsidR="00354062" w:rsidRPr="00354062" w:rsidRDefault="004155D9" w:rsidP="00354062">
      <w:pPr>
        <w:rPr>
          <w:lang w:eastAsia="ar-SA"/>
        </w:rPr>
      </w:pPr>
      <w:r>
        <w:rPr>
          <w:lang w:eastAsia="ar-SA"/>
        </w:rPr>
        <w:t xml:space="preserve">The Project Information panel is used to enter </w:t>
      </w:r>
      <w:r w:rsidR="00EA3955">
        <w:rPr>
          <w:lang w:eastAsia="ar-SA"/>
        </w:rPr>
        <w:t xml:space="preserve">a profile for the project; </w:t>
      </w:r>
      <w:r>
        <w:rPr>
          <w:lang w:eastAsia="ar-SA"/>
        </w:rPr>
        <w:t xml:space="preserve">the project name, description, start and stop dates.  </w:t>
      </w:r>
      <w:r w:rsidR="00EA3955">
        <w:rPr>
          <w:lang w:eastAsia="ar-SA"/>
        </w:rPr>
        <w:t xml:space="preserve">The project start and end dates determine when a request may be issued within the project.  </w:t>
      </w:r>
      <w:r>
        <w:rPr>
          <w:lang w:eastAsia="ar-SA"/>
        </w:rPr>
        <w:t xml:space="preserve">Additionally, a project can be </w:t>
      </w:r>
      <w:r w:rsidR="00640B1F">
        <w:rPr>
          <w:lang w:eastAsia="ar-SA"/>
        </w:rPr>
        <w:t>put on hold</w:t>
      </w:r>
      <w:r>
        <w:rPr>
          <w:lang w:eastAsia="ar-SA"/>
        </w:rPr>
        <w:t xml:space="preserve"> by </w:t>
      </w:r>
      <w:r w:rsidR="00640B1F">
        <w:rPr>
          <w:lang w:eastAsia="ar-SA"/>
        </w:rPr>
        <w:t>removing the checkmark in the</w:t>
      </w:r>
      <w:r>
        <w:rPr>
          <w:lang w:eastAsia="ar-SA"/>
        </w:rPr>
        <w:t xml:space="preserve"> “Allow </w:t>
      </w:r>
      <w:proofErr w:type="gramStart"/>
      <w:r>
        <w:rPr>
          <w:lang w:eastAsia="ar-SA"/>
        </w:rPr>
        <w:t>to submit</w:t>
      </w:r>
      <w:proofErr w:type="gramEnd"/>
      <w:r>
        <w:rPr>
          <w:lang w:eastAsia="ar-SA"/>
        </w:rPr>
        <w:t xml:space="preserve"> requests to this project” checkbox.</w:t>
      </w:r>
    </w:p>
    <w:p w:rsidR="00947F88" w:rsidRDefault="00443BE0" w:rsidP="00947F88">
      <w:pPr>
        <w:pStyle w:val="Heading4"/>
      </w:pPr>
      <w:r>
        <w:t>Access Control</w:t>
      </w:r>
    </w:p>
    <w:p w:rsidR="004155D9" w:rsidRDefault="004155D9" w:rsidP="004155D9">
      <w:pPr>
        <w:rPr>
          <w:lang w:eastAsia="ar-SA"/>
        </w:rPr>
      </w:pPr>
      <w:r>
        <w:rPr>
          <w:lang w:eastAsia="ar-SA"/>
        </w:rPr>
        <w:t xml:space="preserve">The Access Control panel allows the user to configure the base </w:t>
      </w:r>
      <w:r w:rsidR="002E71DC">
        <w:rPr>
          <w:lang w:eastAsia="ar-SA"/>
        </w:rPr>
        <w:t>Access Control Lists (</w:t>
      </w:r>
      <w:r>
        <w:rPr>
          <w:lang w:eastAsia="ar-SA"/>
        </w:rPr>
        <w:t>ACLs</w:t>
      </w:r>
      <w:r w:rsidR="002E71DC">
        <w:rPr>
          <w:lang w:eastAsia="ar-SA"/>
        </w:rPr>
        <w:t>)</w:t>
      </w:r>
      <w:r>
        <w:rPr>
          <w:lang w:eastAsia="ar-SA"/>
        </w:rPr>
        <w:t xml:space="preserve"> for the project</w:t>
      </w:r>
      <w:r w:rsidR="002E71DC">
        <w:rPr>
          <w:lang w:eastAsia="ar-SA"/>
        </w:rPr>
        <w:t xml:space="preserve">.  </w:t>
      </w:r>
      <w:r>
        <w:rPr>
          <w:lang w:eastAsia="ar-SA"/>
        </w:rPr>
        <w:t xml:space="preserve">The following table describes the rights for that may be granted to users or security groups for the project or </w:t>
      </w:r>
      <w:r w:rsidR="00EA3955">
        <w:rPr>
          <w:lang w:eastAsia="ar-SA"/>
        </w:rPr>
        <w:t xml:space="preserve">the </w:t>
      </w:r>
      <w:r>
        <w:rPr>
          <w:lang w:eastAsia="ar-SA"/>
        </w:rPr>
        <w:t>organizations who are members of the project’s parent group.</w:t>
      </w:r>
    </w:p>
    <w:p w:rsidR="004155D9" w:rsidRDefault="004155D9" w:rsidP="004155D9">
      <w:pPr>
        <w:rPr>
          <w:lang w:eastAsia="ar-SA"/>
        </w:rPr>
      </w:pPr>
    </w:p>
    <w:p w:rsidR="004E7BA9" w:rsidRDefault="004E7BA9" w:rsidP="004E7BA9">
      <w:pPr>
        <w:pStyle w:val="Caption"/>
        <w:keepNext/>
      </w:pPr>
      <w:r>
        <w:t xml:space="preserve">Table </w:t>
      </w:r>
      <w:fldSimple w:instr=" SEQ Table \* ARABIC ">
        <w:r w:rsidR="00526FB4">
          <w:rPr>
            <w:noProof/>
          </w:rPr>
          <w:t>7</w:t>
        </w:r>
      </w:fldSimple>
      <w:r>
        <w:t>: Project Access Controls</w:t>
      </w: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4155D9" w:rsidRPr="00BF3AFB" w:rsidTr="004155D9">
        <w:trPr>
          <w:jc w:val="center"/>
        </w:trPr>
        <w:tc>
          <w:tcPr>
            <w:tcW w:w="2116" w:type="dxa"/>
            <w:shd w:val="clear" w:color="auto" w:fill="A6A6A6" w:themeFill="background1" w:themeFillShade="A6"/>
          </w:tcPr>
          <w:p w:rsidR="004155D9" w:rsidRPr="00BF3AFB" w:rsidRDefault="004155D9" w:rsidP="00632F30">
            <w:pPr>
              <w:rPr>
                <w:b/>
                <w:lang w:eastAsia="ar-SA"/>
              </w:rPr>
            </w:pPr>
            <w:r>
              <w:rPr>
                <w:b/>
                <w:lang w:eastAsia="ar-SA"/>
              </w:rPr>
              <w:t>Right</w:t>
            </w:r>
          </w:p>
        </w:tc>
        <w:tc>
          <w:tcPr>
            <w:tcW w:w="6435" w:type="dxa"/>
            <w:shd w:val="clear" w:color="auto" w:fill="A6A6A6" w:themeFill="background1" w:themeFillShade="A6"/>
          </w:tcPr>
          <w:p w:rsidR="004155D9" w:rsidRPr="00BF3AFB" w:rsidRDefault="004155D9" w:rsidP="00632F30">
            <w:pPr>
              <w:rPr>
                <w:b/>
                <w:lang w:eastAsia="ar-SA"/>
              </w:rPr>
            </w:pPr>
            <w:r w:rsidRPr="00BF3AFB">
              <w:rPr>
                <w:b/>
                <w:lang w:eastAsia="ar-SA"/>
              </w:rPr>
              <w:t>Description</w:t>
            </w:r>
          </w:p>
        </w:tc>
      </w:tr>
      <w:tr w:rsidR="004155D9" w:rsidTr="004155D9">
        <w:trPr>
          <w:jc w:val="center"/>
        </w:trPr>
        <w:tc>
          <w:tcPr>
            <w:tcW w:w="2116" w:type="dxa"/>
          </w:tcPr>
          <w:p w:rsidR="004155D9" w:rsidRDefault="006E085C" w:rsidP="00632F30">
            <w:pPr>
              <w:rPr>
                <w:lang w:eastAsia="ar-SA"/>
              </w:rPr>
            </w:pPr>
            <w:r>
              <w:rPr>
                <w:lang w:eastAsia="ar-SA"/>
              </w:rPr>
              <w:t>Manage Access</w:t>
            </w:r>
          </w:p>
        </w:tc>
        <w:tc>
          <w:tcPr>
            <w:tcW w:w="6435" w:type="dxa"/>
          </w:tcPr>
          <w:p w:rsidR="004155D9" w:rsidRDefault="00EA3955" w:rsidP="00632F30">
            <w:pPr>
              <w:rPr>
                <w:lang w:eastAsia="ar-SA"/>
              </w:rPr>
            </w:pPr>
            <w:r>
              <w:rPr>
                <w:lang w:eastAsia="ar-SA"/>
              </w:rPr>
              <w:t>Allow editing ACLS for the project</w:t>
            </w:r>
          </w:p>
        </w:tc>
      </w:tr>
      <w:tr w:rsidR="004155D9" w:rsidTr="004155D9">
        <w:trPr>
          <w:jc w:val="center"/>
        </w:trPr>
        <w:tc>
          <w:tcPr>
            <w:tcW w:w="2116" w:type="dxa"/>
          </w:tcPr>
          <w:p w:rsidR="004155D9" w:rsidRDefault="006E085C" w:rsidP="00632F30">
            <w:pPr>
              <w:rPr>
                <w:lang w:eastAsia="ar-SA"/>
              </w:rPr>
            </w:pPr>
            <w:r>
              <w:rPr>
                <w:lang w:eastAsia="ar-SA"/>
              </w:rPr>
              <w:t>Edit</w:t>
            </w:r>
          </w:p>
        </w:tc>
        <w:tc>
          <w:tcPr>
            <w:tcW w:w="6435" w:type="dxa"/>
          </w:tcPr>
          <w:p w:rsidR="004155D9" w:rsidRDefault="00EA3955" w:rsidP="00632F30">
            <w:pPr>
              <w:rPr>
                <w:lang w:eastAsia="ar-SA"/>
              </w:rPr>
            </w:pPr>
            <w:r>
              <w:rPr>
                <w:lang w:eastAsia="ar-SA"/>
              </w:rPr>
              <w:t>Allow editing the project</w:t>
            </w:r>
          </w:p>
        </w:tc>
      </w:tr>
      <w:tr w:rsidR="004155D9" w:rsidTr="004155D9">
        <w:trPr>
          <w:jc w:val="center"/>
        </w:trPr>
        <w:tc>
          <w:tcPr>
            <w:tcW w:w="2116" w:type="dxa"/>
          </w:tcPr>
          <w:p w:rsidR="004155D9" w:rsidRDefault="006E085C" w:rsidP="00632F30">
            <w:pPr>
              <w:rPr>
                <w:lang w:eastAsia="ar-SA"/>
              </w:rPr>
            </w:pPr>
            <w:r>
              <w:rPr>
                <w:lang w:eastAsia="ar-SA"/>
              </w:rPr>
              <w:t>Delete</w:t>
            </w:r>
          </w:p>
        </w:tc>
        <w:tc>
          <w:tcPr>
            <w:tcW w:w="6435" w:type="dxa"/>
          </w:tcPr>
          <w:p w:rsidR="004155D9" w:rsidRDefault="00EA3955" w:rsidP="00632F30">
            <w:pPr>
              <w:rPr>
                <w:lang w:eastAsia="ar-SA"/>
              </w:rPr>
            </w:pPr>
            <w:r>
              <w:rPr>
                <w:lang w:eastAsia="ar-SA"/>
              </w:rPr>
              <w:t>Allow deletion of the project</w:t>
            </w:r>
          </w:p>
        </w:tc>
      </w:tr>
      <w:tr w:rsidR="004155D9" w:rsidTr="004155D9">
        <w:trPr>
          <w:jc w:val="center"/>
        </w:trPr>
        <w:tc>
          <w:tcPr>
            <w:tcW w:w="2116" w:type="dxa"/>
          </w:tcPr>
          <w:p w:rsidR="004155D9" w:rsidRDefault="006E085C" w:rsidP="00632F30">
            <w:pPr>
              <w:rPr>
                <w:lang w:eastAsia="ar-SA"/>
              </w:rPr>
            </w:pPr>
            <w:r>
              <w:rPr>
                <w:lang w:eastAsia="ar-SA"/>
              </w:rPr>
              <w:t>Read</w:t>
            </w:r>
          </w:p>
        </w:tc>
        <w:tc>
          <w:tcPr>
            <w:tcW w:w="6435" w:type="dxa"/>
          </w:tcPr>
          <w:p w:rsidR="004155D9" w:rsidRDefault="00EA3955" w:rsidP="00D90C66">
            <w:pPr>
              <w:rPr>
                <w:lang w:eastAsia="ar-SA"/>
              </w:rPr>
            </w:pPr>
            <w:r>
              <w:rPr>
                <w:lang w:eastAsia="ar-SA"/>
              </w:rPr>
              <w:t xml:space="preserve">Allow viewing the project (note this right minimally allows users the ability to view the project profile, and the </w:t>
            </w:r>
            <w:r w:rsidR="00D90C66">
              <w:rPr>
                <w:lang w:eastAsia="ar-SA"/>
              </w:rPr>
              <w:t>project organizations and DataMarts participating in the project)</w:t>
            </w:r>
          </w:p>
        </w:tc>
      </w:tr>
      <w:tr w:rsidR="004155D9" w:rsidTr="004155D9">
        <w:trPr>
          <w:jc w:val="center"/>
        </w:trPr>
        <w:tc>
          <w:tcPr>
            <w:tcW w:w="2116" w:type="dxa"/>
          </w:tcPr>
          <w:p w:rsidR="004155D9" w:rsidRDefault="006E085C" w:rsidP="00632F30">
            <w:pPr>
              <w:rPr>
                <w:lang w:eastAsia="ar-SA"/>
              </w:rPr>
            </w:pPr>
            <w:r>
              <w:rPr>
                <w:lang w:eastAsia="ar-SA"/>
              </w:rPr>
              <w:t>List Request</w:t>
            </w:r>
            <w:r w:rsidR="00D90C66">
              <w:rPr>
                <w:lang w:eastAsia="ar-SA"/>
              </w:rPr>
              <w:t>s</w:t>
            </w:r>
          </w:p>
        </w:tc>
        <w:tc>
          <w:tcPr>
            <w:tcW w:w="6435" w:type="dxa"/>
          </w:tcPr>
          <w:p w:rsidR="004155D9" w:rsidRDefault="00D90C66" w:rsidP="00632F30">
            <w:pPr>
              <w:rPr>
                <w:lang w:eastAsia="ar-SA"/>
              </w:rPr>
            </w:pPr>
            <w:r>
              <w:rPr>
                <w:lang w:eastAsia="ar-SA"/>
              </w:rPr>
              <w:t>Allow project requests to be displayed in the requests grid on the home page or project tab</w:t>
            </w:r>
          </w:p>
        </w:tc>
      </w:tr>
      <w:tr w:rsidR="004155D9" w:rsidTr="004155D9">
        <w:trPr>
          <w:jc w:val="center"/>
        </w:trPr>
        <w:tc>
          <w:tcPr>
            <w:tcW w:w="2116" w:type="dxa"/>
          </w:tcPr>
          <w:p w:rsidR="004155D9" w:rsidRDefault="006E085C" w:rsidP="00632F30">
            <w:pPr>
              <w:rPr>
                <w:lang w:eastAsia="ar-SA"/>
              </w:rPr>
            </w:pPr>
            <w:r>
              <w:rPr>
                <w:lang w:eastAsia="ar-SA"/>
              </w:rPr>
              <w:t>Event: New Request Submitted</w:t>
            </w:r>
          </w:p>
        </w:tc>
        <w:tc>
          <w:tcPr>
            <w:tcW w:w="6435" w:type="dxa"/>
          </w:tcPr>
          <w:p w:rsidR="004155D9" w:rsidRDefault="00D90C66" w:rsidP="00632F30">
            <w:pPr>
              <w:rPr>
                <w:lang w:eastAsia="ar-SA"/>
              </w:rPr>
            </w:pPr>
            <w:r>
              <w:rPr>
                <w:lang w:eastAsia="ar-SA"/>
              </w:rPr>
              <w:t>Allow subscription to the “New Request Submitted” event that notifies the user whenever a new request has been submitted to the project</w:t>
            </w:r>
          </w:p>
        </w:tc>
      </w:tr>
      <w:tr w:rsidR="004155D9" w:rsidTr="004155D9">
        <w:trPr>
          <w:jc w:val="center"/>
        </w:trPr>
        <w:tc>
          <w:tcPr>
            <w:tcW w:w="2116" w:type="dxa"/>
          </w:tcPr>
          <w:p w:rsidR="004155D9" w:rsidRDefault="006E085C" w:rsidP="00632F30">
            <w:pPr>
              <w:rPr>
                <w:lang w:eastAsia="ar-SA"/>
              </w:rPr>
            </w:pPr>
            <w:r>
              <w:rPr>
                <w:lang w:eastAsia="ar-SA"/>
              </w:rPr>
              <w:t>Event: Project Change</w:t>
            </w:r>
          </w:p>
        </w:tc>
        <w:tc>
          <w:tcPr>
            <w:tcW w:w="6435" w:type="dxa"/>
          </w:tcPr>
          <w:p w:rsidR="004155D9" w:rsidRDefault="00D90C66" w:rsidP="00D90C66">
            <w:pPr>
              <w:rPr>
                <w:lang w:eastAsia="ar-SA"/>
              </w:rPr>
            </w:pPr>
            <w:r>
              <w:rPr>
                <w:lang w:eastAsia="ar-SA"/>
              </w:rPr>
              <w:t>Allow subscription to the “Project Change” event that notifies the user whenever there has been a change to the project settings</w:t>
            </w:r>
          </w:p>
        </w:tc>
      </w:tr>
      <w:tr w:rsidR="004155D9" w:rsidTr="004155D9">
        <w:trPr>
          <w:jc w:val="center"/>
        </w:trPr>
        <w:tc>
          <w:tcPr>
            <w:tcW w:w="2116" w:type="dxa"/>
          </w:tcPr>
          <w:p w:rsidR="004155D9" w:rsidRDefault="006E085C" w:rsidP="00632F30">
            <w:pPr>
              <w:rPr>
                <w:lang w:eastAsia="ar-SA"/>
              </w:rPr>
            </w:pPr>
            <w:r>
              <w:rPr>
                <w:lang w:eastAsia="ar-SA"/>
              </w:rPr>
              <w:t>Event: Project Assignment</w:t>
            </w:r>
          </w:p>
        </w:tc>
        <w:tc>
          <w:tcPr>
            <w:tcW w:w="6435" w:type="dxa"/>
          </w:tcPr>
          <w:p w:rsidR="004155D9" w:rsidRDefault="00D90C66" w:rsidP="00171C7B">
            <w:pPr>
              <w:keepNext/>
              <w:rPr>
                <w:lang w:eastAsia="ar-SA"/>
              </w:rPr>
            </w:pPr>
            <w:r>
              <w:rPr>
                <w:lang w:eastAsia="ar-SA"/>
              </w:rPr>
              <w:t>Allow subscription to the “Project Assignment” event that notifies the user whenever an assignment has been made within the project</w:t>
            </w:r>
          </w:p>
        </w:tc>
      </w:tr>
    </w:tbl>
    <w:p w:rsidR="00443BE0" w:rsidRDefault="00443BE0" w:rsidP="00443BE0">
      <w:pPr>
        <w:pStyle w:val="Heading4"/>
      </w:pPr>
      <w:r>
        <w:t>Default DataMart ACL</w:t>
      </w:r>
    </w:p>
    <w:p w:rsidR="006E085C" w:rsidRDefault="006E085C" w:rsidP="006E085C">
      <w:pPr>
        <w:rPr>
          <w:lang w:eastAsia="ar-SA"/>
        </w:rPr>
      </w:pPr>
      <w:r>
        <w:rPr>
          <w:lang w:eastAsia="ar-SA"/>
        </w:rPr>
        <w:t xml:space="preserve">The Access Control panel allows the user to configure </w:t>
      </w:r>
      <w:r w:rsidR="00D90C66">
        <w:rPr>
          <w:lang w:eastAsia="ar-SA"/>
        </w:rPr>
        <w:t xml:space="preserve">default </w:t>
      </w:r>
      <w:r>
        <w:rPr>
          <w:lang w:eastAsia="ar-SA"/>
        </w:rPr>
        <w:t xml:space="preserve">ACLs for </w:t>
      </w:r>
      <w:r w:rsidR="00D90C66">
        <w:rPr>
          <w:lang w:eastAsia="ar-SA"/>
        </w:rPr>
        <w:t>all DataMarts assigned to the project</w:t>
      </w:r>
      <w:r>
        <w:rPr>
          <w:lang w:eastAsia="ar-SA"/>
        </w:rPr>
        <w: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p w:rsidR="004E7BA9" w:rsidRDefault="004E7BA9" w:rsidP="004E7BA9">
      <w:pPr>
        <w:pStyle w:val="Caption"/>
        <w:keepNext/>
      </w:pPr>
      <w:r>
        <w:t xml:space="preserve">Table </w:t>
      </w:r>
      <w:fldSimple w:instr=" SEQ Table \* ARABIC ">
        <w:r w:rsidR="00526FB4">
          <w:rPr>
            <w:noProof/>
          </w:rPr>
          <w:t>8</w:t>
        </w:r>
      </w:fldSimple>
      <w:r>
        <w:t>: Project DataMart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171C7B">
        <w:trPr>
          <w:tblHeade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171C7B">
        <w:trPr>
          <w:jc w:val="center"/>
        </w:trPr>
        <w:tc>
          <w:tcPr>
            <w:tcW w:w="2116" w:type="dxa"/>
          </w:tcPr>
          <w:p w:rsidR="006E085C" w:rsidRDefault="006E085C" w:rsidP="00632F30">
            <w:pPr>
              <w:rPr>
                <w:lang w:eastAsia="ar-SA"/>
              </w:rPr>
            </w:pPr>
            <w:r>
              <w:rPr>
                <w:lang w:eastAsia="ar-SA"/>
              </w:rPr>
              <w:t>See Request Queue</w:t>
            </w:r>
          </w:p>
        </w:tc>
        <w:tc>
          <w:tcPr>
            <w:tcW w:w="6435" w:type="dxa"/>
          </w:tcPr>
          <w:p w:rsidR="006E085C" w:rsidRDefault="00D90C66" w:rsidP="00D90C66">
            <w:pPr>
              <w:rPr>
                <w:lang w:eastAsia="ar-SA"/>
              </w:rPr>
            </w:pPr>
            <w:r>
              <w:rPr>
                <w:lang w:eastAsia="ar-SA"/>
              </w:rPr>
              <w:t>Allow viewing project requests issued to the DataMart within the DataMart Client application</w:t>
            </w:r>
          </w:p>
        </w:tc>
      </w:tr>
      <w:tr w:rsidR="006E085C" w:rsidTr="00171C7B">
        <w:trPr>
          <w:jc w:val="center"/>
        </w:trPr>
        <w:tc>
          <w:tcPr>
            <w:tcW w:w="2116" w:type="dxa"/>
          </w:tcPr>
          <w:p w:rsidR="006E085C" w:rsidRDefault="006E085C" w:rsidP="00632F30">
            <w:pPr>
              <w:rPr>
                <w:lang w:eastAsia="ar-SA"/>
              </w:rPr>
            </w:pPr>
            <w:r>
              <w:rPr>
                <w:lang w:eastAsia="ar-SA"/>
              </w:rPr>
              <w:t>Upload Results</w:t>
            </w:r>
          </w:p>
        </w:tc>
        <w:tc>
          <w:tcPr>
            <w:tcW w:w="6435" w:type="dxa"/>
          </w:tcPr>
          <w:p w:rsidR="006E085C" w:rsidRDefault="00D90C66" w:rsidP="00D90C66">
            <w:pPr>
              <w:rPr>
                <w:lang w:eastAsia="ar-SA"/>
              </w:rPr>
            </w:pPr>
            <w:r>
              <w:rPr>
                <w:lang w:eastAsia="ar-SA"/>
              </w:rPr>
              <w:t>Allow executing and uploading results for project requests issued to the DataMart within the DataMart Client application</w:t>
            </w:r>
          </w:p>
        </w:tc>
      </w:tr>
      <w:tr w:rsidR="006E085C" w:rsidTr="00171C7B">
        <w:trPr>
          <w:jc w:val="center"/>
        </w:trPr>
        <w:tc>
          <w:tcPr>
            <w:tcW w:w="2116" w:type="dxa"/>
          </w:tcPr>
          <w:p w:rsidR="006E085C" w:rsidRDefault="006E085C" w:rsidP="00632F30">
            <w:pPr>
              <w:rPr>
                <w:lang w:eastAsia="ar-SA"/>
              </w:rPr>
            </w:pPr>
            <w:r>
              <w:rPr>
                <w:lang w:eastAsia="ar-SA"/>
              </w:rPr>
              <w:t>Hold Requests</w:t>
            </w:r>
          </w:p>
        </w:tc>
        <w:tc>
          <w:tcPr>
            <w:tcW w:w="6435" w:type="dxa"/>
          </w:tcPr>
          <w:p w:rsidR="006E085C" w:rsidRDefault="00D90C66" w:rsidP="00D90C66">
            <w:pPr>
              <w:rPr>
                <w:lang w:eastAsia="ar-SA"/>
              </w:rPr>
            </w:pPr>
            <w:r>
              <w:rPr>
                <w:lang w:eastAsia="ar-SA"/>
              </w:rPr>
              <w:t>Allow holding project requests issued to the DataMart within the DataMart Client application</w:t>
            </w:r>
          </w:p>
        </w:tc>
      </w:tr>
      <w:tr w:rsidR="006E085C" w:rsidTr="00171C7B">
        <w:trPr>
          <w:jc w:val="center"/>
        </w:trPr>
        <w:tc>
          <w:tcPr>
            <w:tcW w:w="2116" w:type="dxa"/>
          </w:tcPr>
          <w:p w:rsidR="006E085C" w:rsidRDefault="006E085C" w:rsidP="00632F30">
            <w:pPr>
              <w:rPr>
                <w:lang w:eastAsia="ar-SA"/>
              </w:rPr>
            </w:pPr>
            <w:r>
              <w:rPr>
                <w:lang w:eastAsia="ar-SA"/>
              </w:rPr>
              <w:t>Reject Requests</w:t>
            </w:r>
          </w:p>
        </w:tc>
        <w:tc>
          <w:tcPr>
            <w:tcW w:w="6435" w:type="dxa"/>
          </w:tcPr>
          <w:p w:rsidR="006E085C" w:rsidRDefault="00D90C66" w:rsidP="00D90C66">
            <w:pPr>
              <w:rPr>
                <w:lang w:eastAsia="ar-SA"/>
              </w:rPr>
            </w:pPr>
            <w:r>
              <w:rPr>
                <w:lang w:eastAsia="ar-SA"/>
              </w:rPr>
              <w:t>Allow rejecting project requests issued to the DataMart within the DataMart Client application</w:t>
            </w:r>
          </w:p>
          <w:p w:rsidR="004E7BA9" w:rsidRDefault="004E7BA9" w:rsidP="00D90C66">
            <w:pPr>
              <w:rPr>
                <w:lang w:eastAsia="ar-SA"/>
              </w:rPr>
            </w:pPr>
          </w:p>
        </w:tc>
      </w:tr>
      <w:tr w:rsidR="006E085C" w:rsidTr="00171C7B">
        <w:trPr>
          <w:jc w:val="center"/>
        </w:trPr>
        <w:tc>
          <w:tcPr>
            <w:tcW w:w="2116" w:type="dxa"/>
          </w:tcPr>
          <w:p w:rsidR="006E085C" w:rsidRDefault="006E085C" w:rsidP="00632F30">
            <w:pPr>
              <w:rPr>
                <w:lang w:eastAsia="ar-SA"/>
              </w:rPr>
            </w:pPr>
            <w:r>
              <w:rPr>
                <w:lang w:eastAsia="ar-SA"/>
              </w:rPr>
              <w:t>Approve/Reject Responses</w:t>
            </w:r>
          </w:p>
        </w:tc>
        <w:tc>
          <w:tcPr>
            <w:tcW w:w="6435" w:type="dxa"/>
          </w:tcPr>
          <w:p w:rsidR="006E085C" w:rsidRDefault="00D90C66" w:rsidP="00D90C66">
            <w:pPr>
              <w:rPr>
                <w:lang w:eastAsia="ar-SA"/>
              </w:rPr>
            </w:pPr>
            <w:r>
              <w:rPr>
                <w:lang w:eastAsia="ar-SA"/>
              </w:rPr>
              <w:t>Allow review and approval of results uploaded by administrators within the DataMart Client application</w:t>
            </w:r>
          </w:p>
        </w:tc>
      </w:tr>
      <w:tr w:rsidR="006E085C" w:rsidTr="00171C7B">
        <w:trPr>
          <w:jc w:val="center"/>
        </w:trPr>
        <w:tc>
          <w:tcPr>
            <w:tcW w:w="2116" w:type="dxa"/>
          </w:tcPr>
          <w:p w:rsidR="006E085C" w:rsidRDefault="006E085C" w:rsidP="00632F30">
            <w:pPr>
              <w:rPr>
                <w:lang w:eastAsia="ar-SA"/>
              </w:rPr>
            </w:pPr>
            <w:r>
              <w:rPr>
                <w:lang w:eastAsia="ar-SA"/>
              </w:rPr>
              <w:t>Skip Response Approval</w:t>
            </w:r>
          </w:p>
        </w:tc>
        <w:tc>
          <w:tcPr>
            <w:tcW w:w="6435" w:type="dxa"/>
          </w:tcPr>
          <w:p w:rsidR="006E085C" w:rsidRDefault="00D90C66" w:rsidP="00632F30">
            <w:pPr>
              <w:rPr>
                <w:lang w:eastAsia="ar-SA"/>
              </w:rPr>
            </w:pPr>
            <w:r>
              <w:rPr>
                <w:lang w:eastAsia="ar-SA"/>
              </w:rPr>
              <w:t>Allow results uploaded by administrations within the DataMart client application to be available to the submitter without review and approval</w:t>
            </w:r>
          </w:p>
        </w:tc>
      </w:tr>
      <w:tr w:rsidR="006E085C" w:rsidTr="00171C7B">
        <w:trPr>
          <w:jc w:val="center"/>
        </w:trPr>
        <w:tc>
          <w:tcPr>
            <w:tcW w:w="2116" w:type="dxa"/>
          </w:tcPr>
          <w:p w:rsidR="006E085C" w:rsidRDefault="006E085C" w:rsidP="00632F30">
            <w:pPr>
              <w:rPr>
                <w:lang w:eastAsia="ar-SA"/>
              </w:rPr>
            </w:pPr>
            <w:r>
              <w:rPr>
                <w:lang w:eastAsia="ar-SA"/>
              </w:rPr>
              <w:t>Group/Ungroup Responses</w:t>
            </w:r>
          </w:p>
        </w:tc>
        <w:tc>
          <w:tcPr>
            <w:tcW w:w="6435" w:type="dxa"/>
          </w:tcPr>
          <w:p w:rsidR="006E085C" w:rsidRDefault="00D90C66" w:rsidP="00632F30">
            <w:pPr>
              <w:rPr>
                <w:lang w:eastAsia="ar-SA"/>
              </w:rPr>
            </w:pPr>
            <w:r>
              <w:rPr>
                <w:lang w:eastAsia="ar-SA"/>
              </w:rPr>
              <w:t>Allow users who review and approve results uploaded by administrators within the DataMart client application the ability to group multiple DataMart results into a single group or ungroup previously grouped results</w:t>
            </w:r>
          </w:p>
        </w:tc>
      </w:tr>
      <w:tr w:rsidR="006E085C" w:rsidTr="00171C7B">
        <w:trPr>
          <w:jc w:val="center"/>
        </w:trPr>
        <w:tc>
          <w:tcPr>
            <w:tcW w:w="2116" w:type="dxa"/>
          </w:tcPr>
          <w:p w:rsidR="006E085C" w:rsidRDefault="006E085C" w:rsidP="006E085C">
            <w:pPr>
              <w:rPr>
                <w:lang w:eastAsia="ar-SA"/>
              </w:rPr>
            </w:pPr>
            <w:r>
              <w:rPr>
                <w:lang w:eastAsia="ar-SA"/>
              </w:rPr>
              <w:t>Event: Uploaded Results Needs Approval</w:t>
            </w:r>
          </w:p>
        </w:tc>
        <w:tc>
          <w:tcPr>
            <w:tcW w:w="6435" w:type="dxa"/>
          </w:tcPr>
          <w:p w:rsidR="006E085C" w:rsidRDefault="00D90C66" w:rsidP="00171C7B">
            <w:pPr>
              <w:keepNext/>
              <w:rPr>
                <w:lang w:eastAsia="ar-SA"/>
              </w:rPr>
            </w:pPr>
            <w:r>
              <w:rPr>
                <w:lang w:eastAsia="ar-SA"/>
              </w:rPr>
              <w:t>Allow subscription to the “Uploaded Results Needs Approval” event that notifies the user whenever a result has been uploaded that requires their approval</w:t>
            </w:r>
          </w:p>
        </w:tc>
      </w:tr>
    </w:tbl>
    <w:p w:rsidR="00443BE0" w:rsidRDefault="00443BE0" w:rsidP="00443BE0">
      <w:pPr>
        <w:pStyle w:val="Heading4"/>
      </w:pPr>
      <w:r>
        <w:t>Request Types ACL</w:t>
      </w:r>
    </w:p>
    <w:p w:rsidR="006E085C" w:rsidRDefault="002E71DC" w:rsidP="006E085C">
      <w:pPr>
        <w:rPr>
          <w:lang w:eastAsia="ar-SA"/>
        </w:rPr>
      </w:pPr>
      <w:r>
        <w:rPr>
          <w:lang w:eastAsia="ar-SA"/>
        </w:rPr>
        <w:t>The Access Control panel allows the user to configure default ACLs for Request Types issued by users assigned to the project. The following table describes the rights for that may be granted to users or security groups for the project or organizations who are members of the project’s parent group</w:t>
      </w:r>
      <w:r w:rsidR="006E085C">
        <w:rPr>
          <w:lang w:eastAsia="ar-SA"/>
        </w:rPr>
        <w:t>.</w:t>
      </w:r>
    </w:p>
    <w:p w:rsidR="006E085C" w:rsidRDefault="006E085C" w:rsidP="006E085C">
      <w:pPr>
        <w:rPr>
          <w:lang w:eastAsia="ar-SA"/>
        </w:rPr>
      </w:pPr>
    </w:p>
    <w:p w:rsidR="004E7BA9" w:rsidRDefault="004E7BA9" w:rsidP="004E7BA9">
      <w:pPr>
        <w:pStyle w:val="Caption"/>
        <w:keepNext/>
      </w:pPr>
      <w:r>
        <w:t xml:space="preserve">Table </w:t>
      </w:r>
      <w:fldSimple w:instr=" SEQ Table \* ARABIC ">
        <w:r w:rsidR="00526FB4">
          <w:rPr>
            <w:noProof/>
          </w:rPr>
          <w:t>9</w:t>
        </w:r>
      </w:fldSimple>
      <w:r>
        <w:t>: Project Request Type Access Controls</w:t>
      </w: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632F30">
        <w:trP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3D707B" w:rsidTr="00632F30">
        <w:trPr>
          <w:jc w:val="center"/>
        </w:trPr>
        <w:tc>
          <w:tcPr>
            <w:tcW w:w="2116" w:type="dxa"/>
          </w:tcPr>
          <w:p w:rsidR="003D707B" w:rsidRDefault="007B62A7" w:rsidP="00632F30">
            <w:pPr>
              <w:rPr>
                <w:i/>
                <w:lang w:eastAsia="ar-SA"/>
              </w:rPr>
            </w:pPr>
            <w:r w:rsidRPr="007B62A7">
              <w:rPr>
                <w:i/>
                <w:lang w:eastAsia="ar-SA"/>
              </w:rPr>
              <w:t>Request Type Name</w:t>
            </w:r>
          </w:p>
          <w:p w:rsidR="007B62A7" w:rsidRPr="007B62A7" w:rsidRDefault="007B62A7" w:rsidP="00607D0D">
            <w:pPr>
              <w:rPr>
                <w:lang w:eastAsia="ar-SA"/>
              </w:rPr>
            </w:pPr>
            <w:r>
              <w:rPr>
                <w:lang w:eastAsia="ar-SA"/>
              </w:rPr>
              <w:t xml:space="preserve">(e.g. Pharmacy </w:t>
            </w:r>
            <w:proofErr w:type="spellStart"/>
            <w:r>
              <w:rPr>
                <w:lang w:eastAsia="ar-SA"/>
              </w:rPr>
              <w:t>Dispensings</w:t>
            </w:r>
            <w:proofErr w:type="spellEnd"/>
            <w:r>
              <w:rPr>
                <w:lang w:eastAsia="ar-SA"/>
              </w:rPr>
              <w:t xml:space="preserve"> By Generic Name, </w:t>
            </w:r>
            <w:r w:rsidR="00607D0D">
              <w:rPr>
                <w:rFonts w:ascii="Calibri" w:hAnsi="Calibri" w:cs="Calibri"/>
                <w:color w:val="464646"/>
                <w:shd w:val="clear" w:color="auto" w:fill="FEFEF4"/>
              </w:rPr>
              <w:t>ICD-9 Diagnosis, ICD-9 Procedures, etc)</w:t>
            </w:r>
          </w:p>
        </w:tc>
        <w:tc>
          <w:tcPr>
            <w:tcW w:w="6435" w:type="dxa"/>
          </w:tcPr>
          <w:p w:rsidR="003D707B" w:rsidRDefault="002E71DC" w:rsidP="00171C7B">
            <w:pPr>
              <w:keepNext/>
              <w:rPr>
                <w:lang w:eastAsia="ar-SA"/>
              </w:rPr>
            </w:pPr>
            <w:r>
              <w:rPr>
                <w:lang w:eastAsia="ar-SA"/>
              </w:rPr>
              <w:t xml:space="preserve">Allow user the right to issue a specific request type within the project.  </w:t>
            </w:r>
            <w:r w:rsidR="00D254B3">
              <w:rPr>
                <w:lang w:eastAsia="ar-SA"/>
              </w:rPr>
              <w:t xml:space="preserve">The list of rights displayed within this panel is dependent on the </w:t>
            </w:r>
            <w:r w:rsidR="00640B1F">
              <w:rPr>
                <w:lang w:eastAsia="ar-SA"/>
              </w:rPr>
              <w:t>plug-ins</w:t>
            </w:r>
            <w:r w:rsidR="00D254B3">
              <w:rPr>
                <w:lang w:eastAsia="ar-SA"/>
              </w:rPr>
              <w:t xml:space="preserve"> installed in the DataMarts assigned to the project.  Each </w:t>
            </w:r>
            <w:r w:rsidR="00640B1F">
              <w:rPr>
                <w:lang w:eastAsia="ar-SA"/>
              </w:rPr>
              <w:t>plug-in</w:t>
            </w:r>
            <w:r w:rsidR="00D254B3">
              <w:rPr>
                <w:lang w:eastAsia="ar-SA"/>
              </w:rPr>
              <w:t xml:space="preserve"> may expose one or more request types for which the administrator may grant users the right to compose a request of the given type and submit it to authorized DataMarts.  The administrator has the ability to determine whether the user has the right to execute the request Manually or Automatically when it is processed by the DataMart.  Requests that are authorized to be processed automatically will do if and only if the given DataMart has been set to process requests automatically through the Automatic mode settings enabled at the DataMart.</w:t>
            </w:r>
          </w:p>
        </w:tc>
      </w:tr>
    </w:tbl>
    <w:p w:rsidR="00443BE0" w:rsidRDefault="00443BE0" w:rsidP="00443BE0">
      <w:pPr>
        <w:pStyle w:val="Heading4"/>
      </w:pPr>
      <w:r>
        <w:t>Default Request ACL</w:t>
      </w:r>
    </w:p>
    <w:p w:rsidR="006E085C" w:rsidRDefault="00AE0707" w:rsidP="006E085C">
      <w:pPr>
        <w:rPr>
          <w:lang w:eastAsia="ar-SA"/>
        </w:rPr>
      </w:pPr>
      <w:r>
        <w:rPr>
          <w:lang w:eastAsia="ar-SA"/>
        </w:rPr>
        <w:t>The Access Control panel allows the user to configure default ACLs for all requests issued within the project. The following table describes the rights for that may be granted to users or security groups for the project or organizations who are members of the project’s parent group.</w:t>
      </w:r>
    </w:p>
    <w:p w:rsidR="006E085C" w:rsidRDefault="006E085C" w:rsidP="006E085C">
      <w:pPr>
        <w:rPr>
          <w:lang w:eastAsia="ar-SA"/>
        </w:rPr>
      </w:pPr>
    </w:p>
    <w:p w:rsidR="004E7BA9" w:rsidRDefault="004E7BA9" w:rsidP="004E7BA9">
      <w:pPr>
        <w:pStyle w:val="Caption"/>
        <w:keepNext/>
      </w:pPr>
      <w:r>
        <w:t xml:space="preserve">Table </w:t>
      </w:r>
      <w:fldSimple w:instr=" SEQ Table \* ARABIC ">
        <w:r w:rsidR="00526FB4">
          <w:rPr>
            <w:noProof/>
          </w:rPr>
          <w:t>10</w:t>
        </w:r>
      </w:fldSimple>
      <w:r>
        <w:t>: Project Request Access Controls</w:t>
      </w:r>
    </w:p>
    <w:tbl>
      <w:tblPr>
        <w:tblW w:w="0" w:type="auto"/>
        <w:jc w:val="cente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116"/>
        <w:gridCol w:w="6435"/>
      </w:tblGrid>
      <w:tr w:rsidR="006E085C" w:rsidRPr="00BF3AFB" w:rsidTr="00171C7B">
        <w:trPr>
          <w:tblHeader/>
          <w:jc w:val="center"/>
        </w:trPr>
        <w:tc>
          <w:tcPr>
            <w:tcW w:w="2116" w:type="dxa"/>
            <w:shd w:val="clear" w:color="auto" w:fill="A6A6A6" w:themeFill="background1" w:themeFillShade="A6"/>
          </w:tcPr>
          <w:p w:rsidR="006E085C" w:rsidRPr="00BF3AFB" w:rsidRDefault="006E085C" w:rsidP="00632F30">
            <w:pPr>
              <w:rPr>
                <w:b/>
                <w:lang w:eastAsia="ar-SA"/>
              </w:rPr>
            </w:pPr>
            <w:r>
              <w:rPr>
                <w:b/>
                <w:lang w:eastAsia="ar-SA"/>
              </w:rPr>
              <w:t>Right</w:t>
            </w:r>
          </w:p>
        </w:tc>
        <w:tc>
          <w:tcPr>
            <w:tcW w:w="6435" w:type="dxa"/>
            <w:shd w:val="clear" w:color="auto" w:fill="A6A6A6" w:themeFill="background1" w:themeFillShade="A6"/>
          </w:tcPr>
          <w:p w:rsidR="006E085C" w:rsidRPr="00BF3AFB" w:rsidRDefault="006E085C" w:rsidP="00632F30">
            <w:pPr>
              <w:rPr>
                <w:b/>
                <w:lang w:eastAsia="ar-SA"/>
              </w:rPr>
            </w:pPr>
            <w:r w:rsidRPr="00BF3AFB">
              <w:rPr>
                <w:b/>
                <w:lang w:eastAsia="ar-SA"/>
              </w:rPr>
              <w:t>Description</w:t>
            </w:r>
          </w:p>
        </w:tc>
      </w:tr>
      <w:tr w:rsidR="006E085C" w:rsidTr="00171C7B">
        <w:trPr>
          <w:jc w:val="center"/>
        </w:trPr>
        <w:tc>
          <w:tcPr>
            <w:tcW w:w="2116" w:type="dxa"/>
          </w:tcPr>
          <w:p w:rsidR="006E085C" w:rsidRDefault="006E085C" w:rsidP="00632F30">
            <w:pPr>
              <w:rPr>
                <w:lang w:eastAsia="ar-SA"/>
              </w:rPr>
            </w:pPr>
            <w:r>
              <w:rPr>
                <w:lang w:eastAsia="ar-SA"/>
              </w:rPr>
              <w:t>Edit</w:t>
            </w:r>
          </w:p>
        </w:tc>
        <w:tc>
          <w:tcPr>
            <w:tcW w:w="6435" w:type="dxa"/>
          </w:tcPr>
          <w:p w:rsidR="006E085C" w:rsidRDefault="009A498D" w:rsidP="009A498D">
            <w:pPr>
              <w:rPr>
                <w:lang w:eastAsia="ar-SA"/>
              </w:rPr>
            </w:pPr>
            <w:r>
              <w:rPr>
                <w:lang w:eastAsia="ar-SA"/>
              </w:rPr>
              <w:t>Allow editing requests assigned to the project</w:t>
            </w:r>
          </w:p>
        </w:tc>
      </w:tr>
      <w:tr w:rsidR="006E085C" w:rsidTr="00171C7B">
        <w:trPr>
          <w:jc w:val="center"/>
        </w:trPr>
        <w:tc>
          <w:tcPr>
            <w:tcW w:w="2116" w:type="dxa"/>
          </w:tcPr>
          <w:p w:rsidR="006E085C" w:rsidRDefault="006E085C" w:rsidP="00632F30">
            <w:pPr>
              <w:rPr>
                <w:lang w:eastAsia="ar-SA"/>
              </w:rPr>
            </w:pPr>
            <w:r>
              <w:rPr>
                <w:lang w:eastAsia="ar-SA"/>
              </w:rPr>
              <w:t>Delete</w:t>
            </w:r>
          </w:p>
        </w:tc>
        <w:tc>
          <w:tcPr>
            <w:tcW w:w="6435" w:type="dxa"/>
          </w:tcPr>
          <w:p w:rsidR="006E085C" w:rsidRDefault="009A498D" w:rsidP="009A498D">
            <w:pPr>
              <w:rPr>
                <w:lang w:eastAsia="ar-SA"/>
              </w:rPr>
            </w:pPr>
            <w:r>
              <w:rPr>
                <w:lang w:eastAsia="ar-SA"/>
              </w:rPr>
              <w:t>Allow deleting requests assigned to the project</w:t>
            </w:r>
          </w:p>
        </w:tc>
      </w:tr>
      <w:tr w:rsidR="006E085C" w:rsidTr="00171C7B">
        <w:trPr>
          <w:jc w:val="center"/>
        </w:trPr>
        <w:tc>
          <w:tcPr>
            <w:tcW w:w="2116" w:type="dxa"/>
          </w:tcPr>
          <w:p w:rsidR="006E085C" w:rsidRDefault="006E085C" w:rsidP="00632F30">
            <w:pPr>
              <w:rPr>
                <w:lang w:eastAsia="ar-SA"/>
              </w:rPr>
            </w:pPr>
            <w:r>
              <w:rPr>
                <w:lang w:eastAsia="ar-SA"/>
              </w:rPr>
              <w:t>Read</w:t>
            </w:r>
          </w:p>
        </w:tc>
        <w:tc>
          <w:tcPr>
            <w:tcW w:w="6435" w:type="dxa"/>
          </w:tcPr>
          <w:p w:rsidR="006E085C" w:rsidRDefault="009A498D" w:rsidP="009A498D">
            <w:pPr>
              <w:rPr>
                <w:lang w:eastAsia="ar-SA"/>
              </w:rPr>
            </w:pPr>
            <w:r>
              <w:rPr>
                <w:lang w:eastAsia="ar-SA"/>
              </w:rPr>
              <w:t>Allow viewing requests assigned to the project</w:t>
            </w:r>
          </w:p>
        </w:tc>
      </w:tr>
      <w:tr w:rsidR="006E085C" w:rsidRPr="00AE0707" w:rsidTr="00171C7B">
        <w:trPr>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Change Routings After Submission</w:t>
            </w:r>
          </w:p>
        </w:tc>
        <w:tc>
          <w:tcPr>
            <w:tcW w:w="6435" w:type="dxa"/>
          </w:tcPr>
          <w:p w:rsidR="006E085C" w:rsidRPr="00AE0707" w:rsidRDefault="009A498D" w:rsidP="009A498D">
            <w:pPr>
              <w:rPr>
                <w:rFonts w:cstheme="minorHAnsi"/>
                <w:lang w:eastAsia="ar-SA"/>
              </w:rPr>
            </w:pPr>
            <w:r>
              <w:rPr>
                <w:lang w:eastAsia="ar-SA"/>
              </w:rPr>
              <w:t>Allow the ability to change the DataMart routings after the request has been submitted</w:t>
            </w:r>
          </w:p>
        </w:tc>
      </w:tr>
      <w:tr w:rsidR="00AE0707" w:rsidRPr="00AE0707" w:rsidTr="00171C7B">
        <w:trPr>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View Submitted Requests Status</w:t>
            </w:r>
          </w:p>
        </w:tc>
        <w:tc>
          <w:tcPr>
            <w:tcW w:w="6435" w:type="dxa"/>
          </w:tcPr>
          <w:p w:rsidR="00AE0707" w:rsidRPr="00AE0707" w:rsidRDefault="009A498D" w:rsidP="009A498D">
            <w:pPr>
              <w:rPr>
                <w:rFonts w:cstheme="minorHAnsi"/>
                <w:lang w:eastAsia="ar-SA"/>
              </w:rPr>
            </w:pPr>
            <w:r>
              <w:rPr>
                <w:lang w:eastAsia="ar-SA"/>
              </w:rPr>
              <w:t>Allow viewing the requests detail DataMart status once it’s been submitted</w:t>
            </w:r>
          </w:p>
        </w:tc>
      </w:tr>
      <w:tr w:rsidR="00AE0707" w:rsidRPr="00AE0707" w:rsidTr="00171C7B">
        <w:trPr>
          <w:jc w:val="center"/>
        </w:trPr>
        <w:tc>
          <w:tcPr>
            <w:tcW w:w="2116" w:type="dxa"/>
          </w:tcPr>
          <w:p w:rsidR="00AE0707" w:rsidRPr="00AE0707" w:rsidRDefault="00AE0707" w:rsidP="00632F30">
            <w:pPr>
              <w:rPr>
                <w:rFonts w:cstheme="minorHAnsi"/>
                <w:shd w:val="clear" w:color="auto" w:fill="FEFEF4"/>
              </w:rPr>
            </w:pPr>
            <w:r w:rsidRPr="00AE0707">
              <w:rPr>
                <w:rFonts w:cstheme="minorHAnsi"/>
                <w:shd w:val="clear" w:color="auto" w:fill="FEFEF4"/>
              </w:rPr>
              <w:t>Approve/Reject Submission</w:t>
            </w:r>
          </w:p>
        </w:tc>
        <w:tc>
          <w:tcPr>
            <w:tcW w:w="6435" w:type="dxa"/>
          </w:tcPr>
          <w:p w:rsidR="00AE0707" w:rsidRPr="00AE0707" w:rsidRDefault="009A498D" w:rsidP="009A498D">
            <w:pPr>
              <w:rPr>
                <w:rFonts w:cstheme="minorHAnsi"/>
                <w:lang w:eastAsia="ar-SA"/>
              </w:rPr>
            </w:pPr>
            <w:r>
              <w:rPr>
                <w:rFonts w:cstheme="minorHAnsi"/>
                <w:lang w:eastAsia="ar-SA"/>
              </w:rPr>
              <w:t>Allow reviewing and approving requests submitted within the project that require approval</w:t>
            </w:r>
          </w:p>
        </w:tc>
      </w:tr>
      <w:tr w:rsidR="006E085C" w:rsidRPr="00AE0707" w:rsidTr="00171C7B">
        <w:trPr>
          <w:jc w:val="center"/>
        </w:trPr>
        <w:tc>
          <w:tcPr>
            <w:tcW w:w="2116" w:type="dxa"/>
          </w:tcPr>
          <w:p w:rsidR="006E085C" w:rsidRPr="00AE0707" w:rsidRDefault="00E02F18" w:rsidP="00632F30">
            <w:pPr>
              <w:rPr>
                <w:rFonts w:cstheme="minorHAnsi"/>
                <w:lang w:eastAsia="ar-SA"/>
              </w:rPr>
            </w:pPr>
            <w:r w:rsidRPr="00AE0707">
              <w:rPr>
                <w:rFonts w:cstheme="minorHAnsi"/>
                <w:shd w:val="clear" w:color="auto" w:fill="FEFEF4"/>
              </w:rPr>
              <w:t>Skip Request Approval</w:t>
            </w:r>
          </w:p>
        </w:tc>
        <w:tc>
          <w:tcPr>
            <w:tcW w:w="6435" w:type="dxa"/>
          </w:tcPr>
          <w:p w:rsidR="006E085C" w:rsidRPr="00AE0707" w:rsidRDefault="009A498D" w:rsidP="009A498D">
            <w:pPr>
              <w:rPr>
                <w:rFonts w:cstheme="minorHAnsi"/>
                <w:lang w:eastAsia="ar-SA"/>
              </w:rPr>
            </w:pPr>
            <w:r>
              <w:rPr>
                <w:lang w:eastAsia="ar-SA"/>
              </w:rPr>
              <w:t>Allow requests to be submitted to the project without requiring approval</w:t>
            </w:r>
          </w:p>
        </w:tc>
      </w:tr>
      <w:tr w:rsidR="006E085C" w:rsidTr="00171C7B">
        <w:trPr>
          <w:jc w:val="center"/>
        </w:trPr>
        <w:tc>
          <w:tcPr>
            <w:tcW w:w="2116" w:type="dxa"/>
          </w:tcPr>
          <w:p w:rsidR="006E085C" w:rsidRPr="00AE0707" w:rsidRDefault="00E02F18" w:rsidP="00632F30">
            <w:pPr>
              <w:rPr>
                <w:lang w:eastAsia="ar-SA"/>
              </w:rPr>
            </w:pPr>
            <w:r w:rsidRPr="00AE0707">
              <w:rPr>
                <w:rFonts w:ascii="Calibri" w:hAnsi="Calibri" w:cs="Calibri"/>
                <w:shd w:val="clear" w:color="auto" w:fill="FEFEF4"/>
              </w:rPr>
              <w:t>View Results</w:t>
            </w:r>
          </w:p>
        </w:tc>
        <w:tc>
          <w:tcPr>
            <w:tcW w:w="6435" w:type="dxa"/>
          </w:tcPr>
          <w:p w:rsidR="006E085C" w:rsidRDefault="009A498D" w:rsidP="009A498D">
            <w:pPr>
              <w:rPr>
                <w:lang w:eastAsia="ar-SA"/>
              </w:rPr>
            </w:pPr>
            <w:r>
              <w:rPr>
                <w:lang w:eastAsia="ar-SA"/>
              </w:rPr>
              <w:t>Allow viewing the results for requests submitted within the project</w:t>
            </w:r>
          </w:p>
        </w:tc>
      </w:tr>
      <w:tr w:rsidR="006E085C" w:rsidTr="00171C7B">
        <w:trPr>
          <w:jc w:val="center"/>
        </w:trPr>
        <w:tc>
          <w:tcPr>
            <w:tcW w:w="2116" w:type="dxa"/>
          </w:tcPr>
          <w:p w:rsidR="006E085C" w:rsidRDefault="00E02F18" w:rsidP="00632F30">
            <w:pPr>
              <w:rPr>
                <w:lang w:eastAsia="ar-SA"/>
              </w:rPr>
            </w:pPr>
            <w:r>
              <w:rPr>
                <w:lang w:eastAsia="ar-SA"/>
              </w:rPr>
              <w:t>View Individual Results</w:t>
            </w:r>
          </w:p>
        </w:tc>
        <w:tc>
          <w:tcPr>
            <w:tcW w:w="6435" w:type="dxa"/>
          </w:tcPr>
          <w:p w:rsidR="006E085C" w:rsidRDefault="009A498D" w:rsidP="009A498D">
            <w:pPr>
              <w:rPr>
                <w:lang w:eastAsia="ar-SA"/>
              </w:rPr>
            </w:pPr>
            <w:r>
              <w:rPr>
                <w:lang w:eastAsia="ar-SA"/>
              </w:rPr>
              <w:t>Allow viewing individual DataMart results for requests submitted within the project</w:t>
            </w:r>
          </w:p>
        </w:tc>
      </w:tr>
      <w:tr w:rsidR="006E085C" w:rsidTr="00171C7B">
        <w:trPr>
          <w:jc w:val="center"/>
        </w:trPr>
        <w:tc>
          <w:tcPr>
            <w:tcW w:w="2116" w:type="dxa"/>
          </w:tcPr>
          <w:p w:rsidR="006E085C" w:rsidRDefault="00E02F18" w:rsidP="00632F30">
            <w:pPr>
              <w:rPr>
                <w:lang w:eastAsia="ar-SA"/>
              </w:rPr>
            </w:pPr>
            <w:r>
              <w:rPr>
                <w:lang w:eastAsia="ar-SA"/>
              </w:rPr>
              <w:t>View History</w:t>
            </w:r>
          </w:p>
        </w:tc>
        <w:tc>
          <w:tcPr>
            <w:tcW w:w="6435" w:type="dxa"/>
          </w:tcPr>
          <w:p w:rsidR="006E085C" w:rsidRDefault="009A498D" w:rsidP="009A498D">
            <w:pPr>
              <w:rPr>
                <w:lang w:eastAsia="ar-SA"/>
              </w:rPr>
            </w:pPr>
            <w:r>
              <w:rPr>
                <w:lang w:eastAsia="ar-SA"/>
              </w:rPr>
              <w:t>Allow viewing the history for requests submitted within the project</w:t>
            </w:r>
          </w:p>
        </w:tc>
      </w:tr>
      <w:tr w:rsidR="006E085C" w:rsidTr="00171C7B">
        <w:trPr>
          <w:jc w:val="center"/>
        </w:trPr>
        <w:tc>
          <w:tcPr>
            <w:tcW w:w="2116" w:type="dxa"/>
          </w:tcPr>
          <w:p w:rsidR="006E085C" w:rsidRDefault="00E02F18" w:rsidP="00632F30">
            <w:pPr>
              <w:rPr>
                <w:lang w:eastAsia="ar-SA"/>
              </w:rPr>
            </w:pPr>
            <w:r>
              <w:rPr>
                <w:lang w:eastAsia="ar-SA"/>
              </w:rPr>
              <w:t>Event: Request Status Changed</w:t>
            </w:r>
          </w:p>
        </w:tc>
        <w:tc>
          <w:tcPr>
            <w:tcW w:w="6435" w:type="dxa"/>
          </w:tcPr>
          <w:p w:rsidR="006E085C" w:rsidRDefault="009A498D" w:rsidP="009A498D">
            <w:pPr>
              <w:rPr>
                <w:lang w:eastAsia="ar-SA"/>
              </w:rPr>
            </w:pPr>
            <w:r>
              <w:rPr>
                <w:lang w:eastAsia="ar-SA"/>
              </w:rPr>
              <w:t>Allow subscription to the “Request Status Changed” event that notifies the user whenever the status of a request is changed</w:t>
            </w:r>
          </w:p>
        </w:tc>
      </w:tr>
      <w:tr w:rsidR="006E085C" w:rsidTr="00171C7B">
        <w:trPr>
          <w:jc w:val="center"/>
        </w:trPr>
        <w:tc>
          <w:tcPr>
            <w:tcW w:w="2116" w:type="dxa"/>
          </w:tcPr>
          <w:p w:rsidR="006E085C" w:rsidRDefault="00E02F18" w:rsidP="00632F30">
            <w:pPr>
              <w:rPr>
                <w:lang w:eastAsia="ar-SA"/>
              </w:rPr>
            </w:pPr>
            <w:r>
              <w:rPr>
                <w:lang w:eastAsia="ar-SA"/>
              </w:rPr>
              <w:t>Event: Submitted Request Needs Approval</w:t>
            </w:r>
          </w:p>
        </w:tc>
        <w:tc>
          <w:tcPr>
            <w:tcW w:w="6435" w:type="dxa"/>
          </w:tcPr>
          <w:p w:rsidR="006E085C" w:rsidRDefault="009A498D" w:rsidP="009A498D">
            <w:pPr>
              <w:rPr>
                <w:lang w:eastAsia="ar-SA"/>
              </w:rPr>
            </w:pPr>
            <w:r>
              <w:rPr>
                <w:lang w:eastAsia="ar-SA"/>
              </w:rPr>
              <w:t>Allow subscription to the “Submitted Request Needs Approval” event that notifies the user whenever a request has been submitted that requires their approval</w:t>
            </w:r>
          </w:p>
        </w:tc>
      </w:tr>
      <w:tr w:rsidR="006E085C" w:rsidTr="00171C7B">
        <w:trPr>
          <w:jc w:val="center"/>
        </w:trPr>
        <w:tc>
          <w:tcPr>
            <w:tcW w:w="2116" w:type="dxa"/>
          </w:tcPr>
          <w:p w:rsidR="006E085C" w:rsidRDefault="00E02F18" w:rsidP="00632F30">
            <w:pPr>
              <w:rPr>
                <w:lang w:eastAsia="ar-SA"/>
              </w:rPr>
            </w:pPr>
            <w:r>
              <w:rPr>
                <w:lang w:eastAsia="ar-SA"/>
              </w:rPr>
              <w:t>Event: Results Viewed</w:t>
            </w:r>
          </w:p>
        </w:tc>
        <w:tc>
          <w:tcPr>
            <w:tcW w:w="6435" w:type="dxa"/>
          </w:tcPr>
          <w:p w:rsidR="006E085C" w:rsidRDefault="009A498D" w:rsidP="009A498D">
            <w:pPr>
              <w:rPr>
                <w:lang w:eastAsia="ar-SA"/>
              </w:rPr>
            </w:pPr>
            <w:r>
              <w:rPr>
                <w:lang w:eastAsia="ar-SA"/>
              </w:rPr>
              <w:t>Allow subscription to the “Results Viewed” event that notifies the user whenever a result has been viewed by users who have the right to view results</w:t>
            </w:r>
          </w:p>
        </w:tc>
      </w:tr>
      <w:tr w:rsidR="006E085C" w:rsidTr="00171C7B">
        <w:trPr>
          <w:jc w:val="center"/>
        </w:trPr>
        <w:tc>
          <w:tcPr>
            <w:tcW w:w="2116" w:type="dxa"/>
          </w:tcPr>
          <w:p w:rsidR="006E085C" w:rsidRDefault="00E02F18" w:rsidP="00632F30">
            <w:pPr>
              <w:rPr>
                <w:lang w:eastAsia="ar-SA"/>
              </w:rPr>
            </w:pPr>
            <w:r>
              <w:rPr>
                <w:lang w:eastAsia="ar-SA"/>
              </w:rPr>
              <w:t>Event: Results Reminder</w:t>
            </w:r>
          </w:p>
        </w:tc>
        <w:tc>
          <w:tcPr>
            <w:tcW w:w="6435" w:type="dxa"/>
          </w:tcPr>
          <w:p w:rsidR="006E085C" w:rsidRDefault="009A498D" w:rsidP="00171C7B">
            <w:pPr>
              <w:keepNext/>
              <w:rPr>
                <w:lang w:eastAsia="ar-SA"/>
              </w:rPr>
            </w:pPr>
            <w:r>
              <w:rPr>
                <w:lang w:eastAsia="ar-SA"/>
              </w:rPr>
              <w:t>Allow subscription to the “Results Reminder” event that notifies the user whenever a result has been uploaded for which the user has rights to view.  Note that the reminders are repeated based on a network wide interval until the user has viewed the result</w:t>
            </w:r>
          </w:p>
        </w:tc>
      </w:tr>
    </w:tbl>
    <w:p w:rsidR="00443BE0" w:rsidRDefault="00443BE0" w:rsidP="00443BE0">
      <w:pPr>
        <w:pStyle w:val="Heading4"/>
      </w:pPr>
      <w:r>
        <w:t>Security Groups</w:t>
      </w:r>
    </w:p>
    <w:p w:rsidR="009A498D" w:rsidRDefault="009A498D" w:rsidP="009A498D">
      <w:pPr>
        <w:rPr>
          <w:lang w:eastAsia="ar-SA"/>
        </w:rPr>
      </w:pPr>
      <w:r>
        <w:rPr>
          <w:lang w:eastAsia="ar-SA"/>
        </w:rPr>
        <w:t>The Security Groups panel lists the security groups defined by the project.  A default set of groups is created when the project is created.  These may be edited to alter the membership of a group and new groups may be created.  The following table lists the default groups that are created.</w:t>
      </w:r>
    </w:p>
    <w:p w:rsidR="009A498D" w:rsidRDefault="009A498D" w:rsidP="009A498D">
      <w:pPr>
        <w:rPr>
          <w:lang w:eastAsia="ar-SA"/>
        </w:rPr>
      </w:pPr>
    </w:p>
    <w:p w:rsidR="004E7BA9" w:rsidRDefault="004E7BA9" w:rsidP="004E7BA9">
      <w:pPr>
        <w:pStyle w:val="Caption"/>
        <w:keepNext/>
      </w:pPr>
      <w:r>
        <w:t xml:space="preserve">Table </w:t>
      </w:r>
      <w:fldSimple w:instr=" SEQ Table \* ARABIC ">
        <w:r w:rsidR="00526FB4">
          <w:rPr>
            <w:noProof/>
          </w:rPr>
          <w:t>11</w:t>
        </w:r>
      </w:fldSimple>
      <w:r>
        <w:t>: Project Security Groups</w:t>
      </w:r>
    </w:p>
    <w:tbl>
      <w:tblPr>
        <w:tblW w:w="0" w:type="auto"/>
        <w:jc w:val="center"/>
        <w:tblInd w:w="-275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tblPr>
      <w:tblGrid>
        <w:gridCol w:w="2410"/>
        <w:gridCol w:w="6435"/>
      </w:tblGrid>
      <w:tr w:rsidR="009A498D" w:rsidRPr="00BF3AFB" w:rsidTr="006F1024">
        <w:trPr>
          <w:jc w:val="center"/>
        </w:trPr>
        <w:tc>
          <w:tcPr>
            <w:tcW w:w="2410" w:type="dxa"/>
            <w:shd w:val="clear" w:color="auto" w:fill="A6A6A6" w:themeFill="background1" w:themeFillShade="A6"/>
          </w:tcPr>
          <w:p w:rsidR="009A498D" w:rsidRPr="00BF3AFB" w:rsidRDefault="009A498D" w:rsidP="00632F30">
            <w:pPr>
              <w:rPr>
                <w:b/>
                <w:lang w:eastAsia="ar-SA"/>
              </w:rPr>
            </w:pPr>
            <w:r>
              <w:rPr>
                <w:b/>
                <w:lang w:eastAsia="ar-SA"/>
              </w:rPr>
              <w:t>Security Group</w:t>
            </w:r>
          </w:p>
        </w:tc>
        <w:tc>
          <w:tcPr>
            <w:tcW w:w="6435" w:type="dxa"/>
            <w:shd w:val="clear" w:color="auto" w:fill="A6A6A6" w:themeFill="background1" w:themeFillShade="A6"/>
          </w:tcPr>
          <w:p w:rsidR="009A498D" w:rsidRPr="00BF3AFB" w:rsidRDefault="009A498D" w:rsidP="00632F30">
            <w:pPr>
              <w:rPr>
                <w:b/>
                <w:lang w:eastAsia="ar-SA"/>
              </w:rPr>
            </w:pPr>
            <w:r w:rsidRPr="00BF3AFB">
              <w:rPr>
                <w:b/>
                <w:lang w:eastAsia="ar-SA"/>
              </w:rPr>
              <w:t>Description</w:t>
            </w:r>
          </w:p>
        </w:tc>
      </w:tr>
      <w:tr w:rsidR="009A498D" w:rsidTr="006F1024">
        <w:trPr>
          <w:jc w:val="center"/>
        </w:trPr>
        <w:tc>
          <w:tcPr>
            <w:tcW w:w="2410" w:type="dxa"/>
          </w:tcPr>
          <w:p w:rsidR="009A498D" w:rsidRDefault="006F1024" w:rsidP="00632F30">
            <w:pPr>
              <w:rPr>
                <w:lang w:eastAsia="ar-SA"/>
              </w:rPr>
            </w:pPr>
            <w:r>
              <w:rPr>
                <w:lang w:eastAsia="ar-SA"/>
              </w:rPr>
              <w:t>Administrators</w:t>
            </w:r>
          </w:p>
        </w:tc>
        <w:tc>
          <w:tcPr>
            <w:tcW w:w="6435" w:type="dxa"/>
          </w:tcPr>
          <w:p w:rsidR="009A498D" w:rsidRDefault="006F1024" w:rsidP="00632F30">
            <w:pPr>
              <w:rPr>
                <w:lang w:eastAsia="ar-SA"/>
              </w:rPr>
            </w:pPr>
            <w:r>
              <w:rPr>
                <w:lang w:eastAsia="ar-SA"/>
              </w:rPr>
              <w:t>Users who have rights to administer the project</w:t>
            </w:r>
          </w:p>
        </w:tc>
      </w:tr>
      <w:tr w:rsidR="009A498D" w:rsidTr="006F1024">
        <w:trPr>
          <w:jc w:val="center"/>
        </w:trPr>
        <w:tc>
          <w:tcPr>
            <w:tcW w:w="2410" w:type="dxa"/>
          </w:tcPr>
          <w:p w:rsidR="009A498D" w:rsidRDefault="006F1024" w:rsidP="00632F30">
            <w:pPr>
              <w:rPr>
                <w:lang w:eastAsia="ar-SA"/>
              </w:rPr>
            </w:pPr>
            <w:proofErr w:type="spellStart"/>
            <w:r>
              <w:rPr>
                <w:lang w:eastAsia="ar-SA"/>
              </w:rPr>
              <w:t>DataMartAdministrators</w:t>
            </w:r>
            <w:proofErr w:type="spellEnd"/>
          </w:p>
        </w:tc>
        <w:tc>
          <w:tcPr>
            <w:tcW w:w="6435" w:type="dxa"/>
          </w:tcPr>
          <w:p w:rsidR="009A498D" w:rsidRDefault="006F1024" w:rsidP="00632F30">
            <w:pPr>
              <w:rPr>
                <w:lang w:eastAsia="ar-SA"/>
              </w:rPr>
            </w:pPr>
            <w:r>
              <w:rPr>
                <w:lang w:eastAsia="ar-SA"/>
              </w:rPr>
              <w:t>Users who have rights to administer one or more DataMarts</w:t>
            </w:r>
          </w:p>
        </w:tc>
      </w:tr>
      <w:tr w:rsidR="009A498D" w:rsidTr="006F1024">
        <w:trPr>
          <w:jc w:val="center"/>
        </w:trPr>
        <w:tc>
          <w:tcPr>
            <w:tcW w:w="2410" w:type="dxa"/>
          </w:tcPr>
          <w:p w:rsidR="009A498D" w:rsidRDefault="006F1024" w:rsidP="00632F30">
            <w:pPr>
              <w:rPr>
                <w:lang w:eastAsia="ar-SA"/>
              </w:rPr>
            </w:pPr>
            <w:proofErr w:type="spellStart"/>
            <w:r>
              <w:rPr>
                <w:lang w:eastAsia="ar-SA"/>
              </w:rPr>
              <w:t>EnhancedInvestigators</w:t>
            </w:r>
            <w:proofErr w:type="spellEnd"/>
          </w:p>
        </w:tc>
        <w:tc>
          <w:tcPr>
            <w:tcW w:w="6435" w:type="dxa"/>
          </w:tcPr>
          <w:p w:rsidR="009A498D" w:rsidRDefault="006F1024" w:rsidP="00632F30">
            <w:pPr>
              <w:rPr>
                <w:lang w:eastAsia="ar-SA"/>
              </w:rPr>
            </w:pPr>
            <w:r>
              <w:rPr>
                <w:lang w:eastAsia="ar-SA"/>
              </w:rPr>
              <w:t>Users who have the rights to submit requests and view individual results</w:t>
            </w:r>
          </w:p>
        </w:tc>
      </w:tr>
      <w:tr w:rsidR="009A498D" w:rsidTr="006F1024">
        <w:trPr>
          <w:jc w:val="center"/>
        </w:trPr>
        <w:tc>
          <w:tcPr>
            <w:tcW w:w="2410" w:type="dxa"/>
          </w:tcPr>
          <w:p w:rsidR="009A498D" w:rsidRDefault="006F1024" w:rsidP="00632F30">
            <w:pPr>
              <w:rPr>
                <w:lang w:eastAsia="ar-SA"/>
              </w:rPr>
            </w:pPr>
            <w:r>
              <w:rPr>
                <w:lang w:eastAsia="ar-SA"/>
              </w:rPr>
              <w:t>Everyone</w:t>
            </w:r>
          </w:p>
        </w:tc>
        <w:tc>
          <w:tcPr>
            <w:tcW w:w="6435" w:type="dxa"/>
          </w:tcPr>
          <w:p w:rsidR="009A498D" w:rsidRDefault="006F1024" w:rsidP="00632F30">
            <w:pPr>
              <w:rPr>
                <w:lang w:eastAsia="ar-SA"/>
              </w:rPr>
            </w:pPr>
            <w:r>
              <w:rPr>
                <w:lang w:eastAsia="ar-SA"/>
              </w:rPr>
              <w:t>Users who are members of the project</w:t>
            </w:r>
          </w:p>
        </w:tc>
      </w:tr>
      <w:tr w:rsidR="009A498D" w:rsidTr="006F1024">
        <w:trPr>
          <w:jc w:val="center"/>
        </w:trPr>
        <w:tc>
          <w:tcPr>
            <w:tcW w:w="2410" w:type="dxa"/>
          </w:tcPr>
          <w:p w:rsidR="009A498D" w:rsidRDefault="006F1024" w:rsidP="00632F30">
            <w:pPr>
              <w:rPr>
                <w:lang w:eastAsia="ar-SA"/>
              </w:rPr>
            </w:pPr>
            <w:r>
              <w:rPr>
                <w:lang w:eastAsia="ar-SA"/>
              </w:rPr>
              <w:t>Investigators</w:t>
            </w:r>
          </w:p>
        </w:tc>
        <w:tc>
          <w:tcPr>
            <w:tcW w:w="6435" w:type="dxa"/>
          </w:tcPr>
          <w:p w:rsidR="009A498D" w:rsidRDefault="006F1024" w:rsidP="00632F30">
            <w:pPr>
              <w:rPr>
                <w:lang w:eastAsia="ar-SA"/>
              </w:rPr>
            </w:pPr>
            <w:r>
              <w:rPr>
                <w:lang w:eastAsia="ar-SA"/>
              </w:rPr>
              <w:t>Users how have the rights to submit request and view results</w:t>
            </w:r>
          </w:p>
        </w:tc>
      </w:tr>
      <w:tr w:rsidR="009A498D" w:rsidTr="006F1024">
        <w:trPr>
          <w:jc w:val="center"/>
        </w:trPr>
        <w:tc>
          <w:tcPr>
            <w:tcW w:w="2410" w:type="dxa"/>
          </w:tcPr>
          <w:p w:rsidR="009A498D" w:rsidRDefault="006F1024" w:rsidP="00632F30">
            <w:pPr>
              <w:rPr>
                <w:lang w:eastAsia="ar-SA"/>
              </w:rPr>
            </w:pPr>
            <w:r>
              <w:rPr>
                <w:lang w:eastAsia="ar-SA"/>
              </w:rPr>
              <w:t>Observers</w:t>
            </w:r>
          </w:p>
        </w:tc>
        <w:tc>
          <w:tcPr>
            <w:tcW w:w="6435" w:type="dxa"/>
          </w:tcPr>
          <w:p w:rsidR="009A498D" w:rsidRDefault="006F1024" w:rsidP="00632F30">
            <w:pPr>
              <w:rPr>
                <w:lang w:eastAsia="ar-SA"/>
              </w:rPr>
            </w:pPr>
            <w:r>
              <w:rPr>
                <w:lang w:eastAsia="ar-SA"/>
              </w:rPr>
              <w:t>Users how have the rights to monitor requests being issued within the project and the processing of those requests</w:t>
            </w:r>
          </w:p>
        </w:tc>
      </w:tr>
      <w:tr w:rsidR="009A498D" w:rsidTr="006F1024">
        <w:trPr>
          <w:jc w:val="center"/>
        </w:trPr>
        <w:tc>
          <w:tcPr>
            <w:tcW w:w="2410" w:type="dxa"/>
          </w:tcPr>
          <w:p w:rsidR="009A498D" w:rsidRDefault="006F1024" w:rsidP="00632F30">
            <w:pPr>
              <w:rPr>
                <w:lang w:eastAsia="ar-SA"/>
              </w:rPr>
            </w:pPr>
            <w:proofErr w:type="spellStart"/>
            <w:r>
              <w:rPr>
                <w:lang w:eastAsia="ar-SA"/>
              </w:rPr>
              <w:t>QueryAdministrators</w:t>
            </w:r>
            <w:proofErr w:type="spellEnd"/>
          </w:p>
        </w:tc>
        <w:tc>
          <w:tcPr>
            <w:tcW w:w="6435" w:type="dxa"/>
          </w:tcPr>
          <w:p w:rsidR="009A498D" w:rsidRDefault="006F1024" w:rsidP="00171C7B">
            <w:pPr>
              <w:keepNext/>
              <w:rPr>
                <w:lang w:eastAsia="ar-SA"/>
              </w:rPr>
            </w:pPr>
            <w:r>
              <w:rPr>
                <w:lang w:eastAsia="ar-SA"/>
              </w:rPr>
              <w:t>Users who have the rights to Review and Approve requests</w:t>
            </w:r>
          </w:p>
        </w:tc>
      </w:tr>
    </w:tbl>
    <w:p w:rsidR="00443BE0" w:rsidRDefault="00443BE0" w:rsidP="00443BE0">
      <w:pPr>
        <w:pStyle w:val="Heading4"/>
      </w:pPr>
      <w:r>
        <w:t>DataMarts</w:t>
      </w:r>
    </w:p>
    <w:p w:rsidR="006E085C" w:rsidRDefault="00117AA0" w:rsidP="006E085C">
      <w:pPr>
        <w:rPr>
          <w:lang w:eastAsia="ar-SA"/>
        </w:rPr>
      </w:pPr>
      <w:r>
        <w:rPr>
          <w:lang w:eastAsia="ar-SA"/>
        </w:rPr>
        <w:t>The DataMarts panel displays DataMarts that have been assigned to the project.  Note that only DataMarts that are defined by organizations who are members of the project’s parent group may be assigned to the project.  Once assigned, the administrator may click the “ACL” link to modify the access control lists for the use of the given DataMart within the context of the project.  Note that DataMarts may be assigned to a project by default by ACLs within the DataMart detail page.  Additionally, specific rights may be defaulted by ACLs configured in the project’s Default DataMart panel described above or configured in the DataMarts detail page. The following figure displays the rights that may be assigned for each DataMart.</w:t>
      </w:r>
    </w:p>
    <w:p w:rsidR="009872D8" w:rsidRDefault="009872D8" w:rsidP="006E085C">
      <w:pPr>
        <w:rPr>
          <w:lang w:eastAsia="ar-SA"/>
        </w:rPr>
      </w:pPr>
    </w:p>
    <w:p w:rsidR="00171C7B" w:rsidRDefault="009872D8" w:rsidP="00171C7B">
      <w:pPr>
        <w:keepNext/>
        <w:jc w:val="center"/>
      </w:pPr>
      <w:r>
        <w:rPr>
          <w:noProof/>
        </w:rPr>
        <w:drawing>
          <wp:inline distT="0" distB="0" distL="0" distR="0">
            <wp:extent cx="5479415" cy="7759065"/>
            <wp:effectExtent l="19050" t="0" r="6985" b="0"/>
            <wp:docPr id="31" name="Picture 31" descr="Screenshot of a project-specific DataMart ACL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415" cy="7759065"/>
                    </a:xfrm>
                    <a:prstGeom prst="rect">
                      <a:avLst/>
                    </a:prstGeom>
                    <a:noFill/>
                    <a:ln>
                      <a:noFill/>
                    </a:ln>
                  </pic:spPr>
                </pic:pic>
              </a:graphicData>
            </a:graphic>
          </wp:inline>
        </w:drawing>
      </w:r>
    </w:p>
    <w:p w:rsidR="009872D8" w:rsidRDefault="00171C7B" w:rsidP="00171C7B">
      <w:pPr>
        <w:pStyle w:val="Caption"/>
        <w:jc w:val="center"/>
      </w:pPr>
      <w:r>
        <w:t xml:space="preserve">Figure </w:t>
      </w:r>
      <w:fldSimple w:instr=" SEQ Figure \* ARABIC ">
        <w:r>
          <w:rPr>
            <w:noProof/>
          </w:rPr>
          <w:t>63</w:t>
        </w:r>
      </w:fldSimple>
      <w:r>
        <w:t xml:space="preserve">: </w:t>
      </w:r>
      <w:r w:rsidR="008D4F14">
        <w:t xml:space="preserve">Project-Specific </w:t>
      </w:r>
      <w:r>
        <w:t>DataMart ACL</w:t>
      </w:r>
    </w:p>
    <w:p w:rsidR="00021795" w:rsidRDefault="00021795" w:rsidP="009872D8">
      <w:pPr>
        <w:rPr>
          <w:lang w:eastAsia="ar-SA"/>
        </w:rPr>
      </w:pPr>
    </w:p>
    <w:p w:rsidR="009872D8" w:rsidRDefault="009872D8" w:rsidP="009872D8">
      <w:pPr>
        <w:rPr>
          <w:lang w:eastAsia="ar-SA"/>
        </w:rPr>
      </w:pPr>
      <w:r>
        <w:rPr>
          <w:lang w:eastAsia="ar-SA"/>
        </w:rPr>
        <w:t>As was described above, administrators may use these ACLs to define rights in force for a given DataMart within the project including overriding the default or inherited rights.</w:t>
      </w:r>
    </w:p>
    <w:p w:rsidR="00443BE0" w:rsidRDefault="00443BE0" w:rsidP="00443BE0">
      <w:pPr>
        <w:pStyle w:val="Heading4"/>
      </w:pPr>
      <w:r>
        <w:t>Organizations</w:t>
      </w:r>
    </w:p>
    <w:p w:rsidR="009872D8" w:rsidRDefault="009872D8" w:rsidP="009872D8">
      <w:pPr>
        <w:rPr>
          <w:lang w:eastAsia="ar-SA"/>
        </w:rPr>
      </w:pPr>
      <w:r>
        <w:rPr>
          <w:lang w:eastAsia="ar-SA"/>
        </w:rPr>
        <w:t>The Organizations panel displays organizations that have been assigned to the project.  Note only Organizations who are members of the project’s parent group may be assigned to the project.  Once assigned, the administrator may click the “ACL” link to modify the access control lists for the given organization within the context of the project.  Note the rights listed in the project organization panel may have default assignments granted within project based on the projects ACLs described above or through the organizations detail page.  The following figure displays the rights that may be assigned for an organization assigned to the project.</w:t>
      </w:r>
    </w:p>
    <w:p w:rsidR="006E085C" w:rsidRPr="00354062" w:rsidRDefault="006E085C" w:rsidP="006E085C">
      <w:pPr>
        <w:rPr>
          <w:lang w:eastAsia="ar-SA"/>
        </w:rPr>
      </w:pPr>
    </w:p>
    <w:p w:rsidR="00171C7B" w:rsidRDefault="009872D8" w:rsidP="00171C7B">
      <w:pPr>
        <w:keepNext/>
        <w:jc w:val="center"/>
      </w:pPr>
      <w:r>
        <w:rPr>
          <w:noProof/>
        </w:rPr>
        <w:drawing>
          <wp:inline distT="0" distB="0" distL="0" distR="0">
            <wp:extent cx="5486400" cy="4193345"/>
            <wp:effectExtent l="19050" t="0" r="0" b="0"/>
            <wp:docPr id="32" name="Picture 32" descr="Screenshot of a project-specific organization ACL o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486400" cy="4193345"/>
                    </a:xfrm>
                    <a:prstGeom prst="rect">
                      <a:avLst/>
                    </a:prstGeom>
                  </pic:spPr>
                </pic:pic>
              </a:graphicData>
            </a:graphic>
          </wp:inline>
        </w:drawing>
      </w:r>
    </w:p>
    <w:p w:rsidR="00443BE0" w:rsidRDefault="00171C7B" w:rsidP="00171C7B">
      <w:pPr>
        <w:pStyle w:val="Caption"/>
        <w:jc w:val="center"/>
      </w:pPr>
      <w:r>
        <w:t xml:space="preserve">Figure </w:t>
      </w:r>
      <w:fldSimple w:instr=" SEQ Figure \* ARABIC ">
        <w:r>
          <w:rPr>
            <w:noProof/>
          </w:rPr>
          <w:t>64</w:t>
        </w:r>
      </w:fldSimple>
      <w:r>
        <w:t xml:space="preserve">: </w:t>
      </w:r>
      <w:r w:rsidR="008D4F14">
        <w:t>Project-Specific Organization</w:t>
      </w:r>
      <w:r>
        <w:t xml:space="preserve"> ACL</w:t>
      </w:r>
    </w:p>
    <w:p w:rsidR="00776FA5" w:rsidRDefault="00776FA5" w:rsidP="00776FA5">
      <w:pPr>
        <w:pStyle w:val="Heading3"/>
        <w:rPr>
          <w:lang w:eastAsia="ar-SA"/>
        </w:rPr>
      </w:pPr>
      <w:bookmarkStart w:id="158" w:name="_Toc360201500"/>
      <w:r>
        <w:rPr>
          <w:lang w:eastAsia="ar-SA"/>
        </w:rPr>
        <w:t>Adding Users to Projects</w:t>
      </w:r>
      <w:bookmarkEnd w:id="158"/>
    </w:p>
    <w:p w:rsidR="003D246F" w:rsidRDefault="00254AA1" w:rsidP="003D246F">
      <w:pPr>
        <w:rPr>
          <w:lang w:eastAsia="ar-SA"/>
        </w:rPr>
      </w:pPr>
      <w:r>
        <w:rPr>
          <w:lang w:eastAsia="ar-SA"/>
        </w:rPr>
        <w:t>Once the project has been configured, administrators may assign users to the project.  This is performed by modifying the user’s security group membership displayed in the user profile page.  The following figure shows a user who has been granted rights to participate within the project.</w:t>
      </w:r>
    </w:p>
    <w:p w:rsidR="00254AA1" w:rsidRDefault="00254AA1" w:rsidP="003D246F">
      <w:pPr>
        <w:rPr>
          <w:lang w:eastAsia="ar-SA"/>
        </w:rPr>
      </w:pPr>
    </w:p>
    <w:p w:rsidR="00171C7B" w:rsidRDefault="006F0385" w:rsidP="00171C7B">
      <w:pPr>
        <w:keepNext/>
        <w:jc w:val="center"/>
      </w:pPr>
      <w:r>
        <w:rPr>
          <w:noProof/>
        </w:rPr>
        <w:drawing>
          <wp:inline distT="0" distB="0" distL="0" distR="0">
            <wp:extent cx="5486400" cy="4726745"/>
            <wp:effectExtent l="19050" t="0" r="0" b="0"/>
            <wp:docPr id="44" name="Picture 44" descr="Screenshot of a user profile page, with security group membership pane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486400" cy="4726745"/>
                    </a:xfrm>
                    <a:prstGeom prst="rect">
                      <a:avLst/>
                    </a:prstGeom>
                  </pic:spPr>
                </pic:pic>
              </a:graphicData>
            </a:graphic>
          </wp:inline>
        </w:drawing>
      </w:r>
    </w:p>
    <w:p w:rsidR="00254AA1" w:rsidRDefault="00171C7B" w:rsidP="00171C7B">
      <w:pPr>
        <w:pStyle w:val="Caption"/>
        <w:jc w:val="center"/>
      </w:pPr>
      <w:r>
        <w:t xml:space="preserve">Figure </w:t>
      </w:r>
      <w:fldSimple w:instr=" SEQ Figure \* ARABIC ">
        <w:r>
          <w:rPr>
            <w:noProof/>
          </w:rPr>
          <w:t>65</w:t>
        </w:r>
      </w:fldSimple>
      <w:r>
        <w:t>: User Profile Page - Security Group Membership Panel</w:t>
      </w:r>
    </w:p>
    <w:p w:rsidR="00021795" w:rsidRDefault="00021795" w:rsidP="00950177">
      <w:pPr>
        <w:rPr>
          <w:lang w:eastAsia="ar-SA"/>
        </w:rPr>
      </w:pPr>
    </w:p>
    <w:p w:rsidR="00546CF4" w:rsidRDefault="00950177" w:rsidP="00950177">
      <w:pPr>
        <w:rPr>
          <w:lang w:eastAsia="ar-SA"/>
        </w:rPr>
      </w:pPr>
      <w:r>
        <w:rPr>
          <w:lang w:eastAsia="ar-SA"/>
        </w:rPr>
        <w:t>In the figure above, the user has been modified to participate in sample Mini-Sentinel project as an Administrator, Enhanced Investigator, and a DataMart Administrator.  These assignments grant the user rights granted to these security groups within the Mini-Sentinel project detail page as described in the sections above.</w:t>
      </w:r>
    </w:p>
    <w:p w:rsidR="00546CF4" w:rsidRDefault="00546CF4">
      <w:pPr>
        <w:rPr>
          <w:lang w:eastAsia="ar-SA"/>
        </w:rPr>
      </w:pPr>
      <w:r>
        <w:rPr>
          <w:lang w:eastAsia="ar-SA"/>
        </w:rPr>
        <w:br w:type="page"/>
      </w:r>
    </w:p>
    <w:p w:rsidR="00520569" w:rsidRDefault="00600148" w:rsidP="00021F84">
      <w:pPr>
        <w:pStyle w:val="Heading1"/>
      </w:pPr>
      <w:bookmarkStart w:id="159" w:name="_Toc360201501"/>
      <w:r>
        <w:t>T</w:t>
      </w:r>
      <w:r w:rsidR="00520569">
        <w:t>echnology Stack</w:t>
      </w:r>
      <w:bookmarkEnd w:id="159"/>
    </w:p>
    <w:p w:rsidR="008253BC" w:rsidRDefault="006C08E8" w:rsidP="008253BC">
      <w:pPr>
        <w:rPr>
          <w:lang w:eastAsia="ar-SA"/>
        </w:rPr>
      </w:pPr>
      <w:r>
        <w:rPr>
          <w:rFonts w:cstheme="minorHAnsi"/>
          <w:color w:val="000000"/>
          <w:szCs w:val="22"/>
          <w:shd w:val="clear" w:color="auto" w:fill="FFFFFF"/>
        </w:rPr>
        <w:t>PopMedNet</w:t>
      </w:r>
      <w:r>
        <w:rPr>
          <w:lang w:eastAsia="ar-SA"/>
        </w:rPr>
        <w:t xml:space="preserve">™ </w:t>
      </w:r>
      <w:r w:rsidR="008253BC">
        <w:rPr>
          <w:lang w:eastAsia="ar-SA"/>
        </w:rPr>
        <w:t xml:space="preserve">is built on a Microsoft .NET 4 platform using best practices to ensure an extensible, scalable, and secure </w:t>
      </w:r>
      <w:r w:rsidR="00E80583">
        <w:rPr>
          <w:lang w:eastAsia="ar-SA"/>
        </w:rPr>
        <w:t>application</w:t>
      </w:r>
      <w:r w:rsidR="008253BC">
        <w:rPr>
          <w:lang w:eastAsia="ar-SA"/>
        </w:rPr>
        <w:t>.  The following table lists the technology used:</w:t>
      </w:r>
    </w:p>
    <w:p w:rsidR="008253BC" w:rsidRDefault="008253BC" w:rsidP="008253BC">
      <w:pPr>
        <w:rPr>
          <w:lang w:eastAsia="ar-SA"/>
        </w:rPr>
      </w:pPr>
    </w:p>
    <w:p w:rsidR="00907E2E" w:rsidRDefault="00907E2E" w:rsidP="00907E2E">
      <w:pPr>
        <w:pStyle w:val="Caption"/>
        <w:keepNext/>
      </w:pPr>
      <w:r>
        <w:t xml:space="preserve">Table </w:t>
      </w:r>
      <w:fldSimple w:instr=" SEQ Table \* ARABIC ">
        <w:r w:rsidR="00526FB4">
          <w:rPr>
            <w:noProof/>
          </w:rPr>
          <w:t>12</w:t>
        </w:r>
      </w:fldSimple>
      <w:r>
        <w:t>: Technology Stack</w:t>
      </w:r>
    </w:p>
    <w:tbl>
      <w:tblPr>
        <w:tblW w:w="0" w:type="auto"/>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695"/>
        <w:gridCol w:w="5035"/>
      </w:tblGrid>
      <w:tr w:rsidR="008253BC" w:rsidRPr="00E80583" w:rsidTr="00171C7B">
        <w:trPr>
          <w:tblHeader/>
          <w:jc w:val="center"/>
        </w:trPr>
        <w:tc>
          <w:tcPr>
            <w:tcW w:w="3695" w:type="dxa"/>
            <w:tcBorders>
              <w:bottom w:val="single" w:sz="4" w:space="0" w:color="BFBFBF"/>
            </w:tcBorders>
            <w:shd w:val="clear" w:color="auto" w:fill="A6A6A6" w:themeFill="background1" w:themeFillShade="A6"/>
          </w:tcPr>
          <w:p w:rsidR="008253BC" w:rsidRPr="00E80583" w:rsidRDefault="00AA74EA" w:rsidP="00901C4D">
            <w:pPr>
              <w:rPr>
                <w:rFonts w:cs="Calibri"/>
                <w:b/>
                <w:szCs w:val="22"/>
              </w:rPr>
            </w:pPr>
            <w:r>
              <w:rPr>
                <w:rFonts w:cs="Calibri"/>
                <w:b/>
                <w:szCs w:val="22"/>
              </w:rPr>
              <w:t xml:space="preserve">OS / </w:t>
            </w:r>
            <w:r w:rsidR="008253BC" w:rsidRPr="00E80583">
              <w:rPr>
                <w:rFonts w:cs="Calibri"/>
                <w:b/>
                <w:szCs w:val="22"/>
              </w:rPr>
              <w:t>Application</w:t>
            </w:r>
            <w:r>
              <w:rPr>
                <w:rFonts w:cs="Calibri"/>
                <w:b/>
                <w:szCs w:val="22"/>
              </w:rPr>
              <w:t xml:space="preserve"> </w:t>
            </w:r>
            <w:r w:rsidR="008253BC" w:rsidRPr="00E80583">
              <w:rPr>
                <w:rFonts w:cs="Calibri"/>
                <w:b/>
                <w:szCs w:val="22"/>
              </w:rPr>
              <w:t>/</w:t>
            </w:r>
            <w:r>
              <w:rPr>
                <w:rFonts w:cs="Calibri"/>
                <w:b/>
                <w:szCs w:val="22"/>
              </w:rPr>
              <w:t xml:space="preserve"> </w:t>
            </w:r>
            <w:r w:rsidR="008253BC" w:rsidRPr="00E80583">
              <w:rPr>
                <w:rFonts w:cs="Calibri"/>
                <w:b/>
                <w:szCs w:val="22"/>
              </w:rPr>
              <w:t>Component</w:t>
            </w:r>
          </w:p>
        </w:tc>
        <w:tc>
          <w:tcPr>
            <w:tcW w:w="5035" w:type="dxa"/>
            <w:tcBorders>
              <w:bottom w:val="single" w:sz="4" w:space="0" w:color="BFBFBF"/>
            </w:tcBorders>
            <w:shd w:val="clear" w:color="auto" w:fill="A6A6A6" w:themeFill="background1" w:themeFillShade="A6"/>
          </w:tcPr>
          <w:p w:rsidR="008253BC" w:rsidRPr="00E80583" w:rsidRDefault="008253BC" w:rsidP="00901C4D">
            <w:pPr>
              <w:rPr>
                <w:rFonts w:cs="Calibri"/>
                <w:b/>
                <w:szCs w:val="22"/>
              </w:rPr>
            </w:pPr>
            <w:r w:rsidRPr="00E80583">
              <w:rPr>
                <w:rFonts w:cs="Calibri"/>
                <w:b/>
                <w:szCs w:val="22"/>
              </w:rPr>
              <w:t>Description</w:t>
            </w:r>
          </w:p>
        </w:tc>
      </w:tr>
      <w:tr w:rsidR="008253BC" w:rsidRPr="00E80583" w:rsidTr="008253BC">
        <w:trPr>
          <w:jc w:val="center"/>
        </w:trPr>
        <w:tc>
          <w:tcPr>
            <w:tcW w:w="3695" w:type="dxa"/>
            <w:tcBorders>
              <w:top w:val="single" w:sz="4"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Operating System</w:t>
            </w:r>
          </w:p>
        </w:tc>
        <w:tc>
          <w:tcPr>
            <w:tcW w:w="5035" w:type="dxa"/>
            <w:tcBorders>
              <w:top w:val="single" w:sz="4"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Server 2008 R2</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Website Manager</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Internet Information Server 7 (MS/IIS)</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Database Engine</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SQL Server 2008 R2</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Web Services</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Windows Communication Foundation (REST or SOAP)</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Portal Webpage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642070">
            <w:pPr>
              <w:rPr>
                <w:rFonts w:cs="Calibri"/>
                <w:szCs w:val="22"/>
              </w:rPr>
            </w:pPr>
            <w:r w:rsidRPr="00E80583">
              <w:rPr>
                <w:rFonts w:cs="Calibri"/>
                <w:szCs w:val="22"/>
              </w:rPr>
              <w:t xml:space="preserve">Microsoft  ASP.NET MVC 3 </w:t>
            </w:r>
            <w:r w:rsidR="00E80583" w:rsidRPr="00E80583">
              <w:rPr>
                <w:rFonts w:cs="Calibri"/>
                <w:szCs w:val="22"/>
              </w:rPr>
              <w:t xml:space="preserve">with </w:t>
            </w:r>
            <w:proofErr w:type="spellStart"/>
            <w:r w:rsidR="00642070">
              <w:rPr>
                <w:rFonts w:cs="Calibri"/>
                <w:szCs w:val="22"/>
              </w:rPr>
              <w:t>j</w:t>
            </w:r>
            <w:r w:rsidR="00E80583" w:rsidRPr="00E80583">
              <w:rPr>
                <w:rFonts w:cs="Calibri"/>
                <w:szCs w:val="22"/>
              </w:rPr>
              <w:t>Query</w:t>
            </w:r>
            <w:proofErr w:type="spellEnd"/>
            <w:r w:rsidR="00E80583" w:rsidRPr="00E80583">
              <w:rPr>
                <w:rFonts w:cs="Calibri"/>
                <w:szCs w:val="22"/>
              </w:rPr>
              <w:t xml:space="preserve"> web client</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640B1F" w:rsidP="00901C4D">
            <w:pPr>
              <w:rPr>
                <w:rFonts w:cs="Calibri"/>
                <w:szCs w:val="22"/>
              </w:rPr>
            </w:pPr>
            <w:r w:rsidRPr="00E80583">
              <w:rPr>
                <w:rFonts w:cs="Calibri"/>
                <w:szCs w:val="22"/>
              </w:rPr>
              <w:t>Plug-in</w:t>
            </w:r>
            <w:r w:rsidR="008253BC" w:rsidRPr="00E80583">
              <w:rPr>
                <w:rFonts w:cs="Calibri"/>
                <w:szCs w:val="22"/>
              </w:rPr>
              <w:t xml:space="preserve">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8253BC">
            <w:pPr>
              <w:rPr>
                <w:rFonts w:cs="Calibri"/>
                <w:szCs w:val="22"/>
              </w:rPr>
            </w:pPr>
            <w:r w:rsidRPr="00E80583">
              <w:rPr>
                <w:rFonts w:cs="Calibri"/>
                <w:szCs w:val="22"/>
              </w:rPr>
              <w:t>Microsoft Managed Extensibility Framework (MEF)</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8253BC">
            <w:pPr>
              <w:rPr>
                <w:rFonts w:cs="Calibri"/>
                <w:szCs w:val="22"/>
              </w:rPr>
            </w:pPr>
            <w:r w:rsidRPr="00E80583">
              <w:rPr>
                <w:rFonts w:cs="Calibri"/>
                <w:szCs w:val="22"/>
              </w:rPr>
              <w:t>Object Relational Mapping Framework</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Entity Framework 4.2 (EF)</w:t>
            </w:r>
          </w:p>
        </w:tc>
      </w:tr>
      <w:tr w:rsidR="00406B95"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406B95" w:rsidRPr="00E80583" w:rsidRDefault="00406B95" w:rsidP="00901C4D">
            <w:pPr>
              <w:rPr>
                <w:rFonts w:cs="Calibri"/>
                <w:szCs w:val="22"/>
              </w:rPr>
            </w:pPr>
            <w:r w:rsidRPr="00E80583">
              <w:rPr>
                <w:rFonts w:cs="Calibri"/>
                <w:szCs w:val="22"/>
              </w:rPr>
              <w:t>Scheduling Service</w:t>
            </w:r>
          </w:p>
        </w:tc>
        <w:tc>
          <w:tcPr>
            <w:tcW w:w="5035" w:type="dxa"/>
            <w:tcBorders>
              <w:top w:val="single" w:sz="6" w:space="0" w:color="BFBFBF"/>
              <w:left w:val="single" w:sz="6" w:space="0" w:color="BFBFBF"/>
              <w:bottom w:val="single" w:sz="6" w:space="0" w:color="BFBFBF"/>
              <w:right w:val="single" w:sz="4" w:space="0" w:color="BFBFBF"/>
            </w:tcBorders>
          </w:tcPr>
          <w:p w:rsidR="00406B95" w:rsidRPr="00E80583" w:rsidRDefault="00406B95" w:rsidP="00901C4D">
            <w:pPr>
              <w:rPr>
                <w:rFonts w:cs="Calibri"/>
                <w:szCs w:val="22"/>
              </w:rPr>
            </w:pPr>
            <w:r w:rsidRPr="00E80583">
              <w:rPr>
                <w:rFonts w:cs="Calibri"/>
                <w:szCs w:val="22"/>
              </w:rPr>
              <w:t>Quartz Scheduler (Open source)</w:t>
            </w:r>
          </w:p>
        </w:tc>
      </w:tr>
      <w:tr w:rsidR="008253BC" w:rsidRPr="00E80583" w:rsidTr="00901C4D">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 Operating System</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XP, Vista, Windows 7</w:t>
            </w:r>
          </w:p>
        </w:tc>
      </w:tr>
      <w:tr w:rsidR="008253BC" w:rsidRPr="00E80583" w:rsidTr="008253BC">
        <w:trPr>
          <w:jc w:val="center"/>
        </w:trPr>
        <w:tc>
          <w:tcPr>
            <w:tcW w:w="3695" w:type="dxa"/>
            <w:tcBorders>
              <w:top w:val="single" w:sz="6" w:space="0" w:color="BFBFBF"/>
              <w:left w:val="single" w:sz="4" w:space="0" w:color="BFBFBF"/>
              <w:bottom w:val="single" w:sz="6"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Client Application</w:t>
            </w:r>
          </w:p>
        </w:tc>
        <w:tc>
          <w:tcPr>
            <w:tcW w:w="5035" w:type="dxa"/>
            <w:tcBorders>
              <w:top w:val="single" w:sz="6" w:space="0" w:color="BFBFBF"/>
              <w:left w:val="single" w:sz="6" w:space="0" w:color="BFBFBF"/>
              <w:bottom w:val="single" w:sz="6" w:space="0" w:color="BFBFBF"/>
              <w:right w:val="single" w:sz="4" w:space="0" w:color="BFBFBF"/>
            </w:tcBorders>
          </w:tcPr>
          <w:p w:rsidR="008253BC" w:rsidRPr="00E80583" w:rsidRDefault="008253BC" w:rsidP="00901C4D">
            <w:pPr>
              <w:rPr>
                <w:rFonts w:cs="Calibri"/>
                <w:szCs w:val="22"/>
              </w:rPr>
            </w:pPr>
            <w:r w:rsidRPr="00E80583">
              <w:rPr>
                <w:rFonts w:cs="Calibri"/>
                <w:szCs w:val="22"/>
              </w:rPr>
              <w:t>Microsoft .NET 4 / C#</w:t>
            </w:r>
          </w:p>
        </w:tc>
      </w:tr>
      <w:tr w:rsidR="008253BC" w:rsidRPr="00E80583" w:rsidTr="008253BC">
        <w:trPr>
          <w:jc w:val="center"/>
        </w:trPr>
        <w:tc>
          <w:tcPr>
            <w:tcW w:w="3695" w:type="dxa"/>
            <w:tcBorders>
              <w:top w:val="single" w:sz="6" w:space="0" w:color="BFBFBF"/>
              <w:left w:val="single" w:sz="4" w:space="0" w:color="BFBFBF"/>
              <w:bottom w:val="single" w:sz="4" w:space="0" w:color="BFBFBF"/>
              <w:right w:val="single" w:sz="6" w:space="0" w:color="BFBFBF"/>
            </w:tcBorders>
          </w:tcPr>
          <w:p w:rsidR="008253BC" w:rsidRPr="00E80583" w:rsidRDefault="008253BC" w:rsidP="00901C4D">
            <w:pPr>
              <w:rPr>
                <w:rFonts w:cs="Calibri"/>
                <w:szCs w:val="22"/>
              </w:rPr>
            </w:pPr>
            <w:r w:rsidRPr="00E80583">
              <w:rPr>
                <w:rFonts w:cs="Calibri"/>
                <w:szCs w:val="22"/>
              </w:rPr>
              <w:t>DataMart Model Processor Framework</w:t>
            </w:r>
          </w:p>
        </w:tc>
        <w:tc>
          <w:tcPr>
            <w:tcW w:w="5035" w:type="dxa"/>
            <w:tcBorders>
              <w:top w:val="single" w:sz="6" w:space="0" w:color="BFBFBF"/>
              <w:left w:val="single" w:sz="6" w:space="0" w:color="BFBFBF"/>
              <w:bottom w:val="single" w:sz="4" w:space="0" w:color="BFBFBF"/>
              <w:right w:val="single" w:sz="4" w:space="0" w:color="BFBFBF"/>
            </w:tcBorders>
          </w:tcPr>
          <w:p w:rsidR="008253BC" w:rsidRPr="00E80583" w:rsidRDefault="008253BC" w:rsidP="00171C7B">
            <w:pPr>
              <w:keepNext/>
              <w:rPr>
                <w:rFonts w:cs="Calibri"/>
                <w:szCs w:val="22"/>
              </w:rPr>
            </w:pPr>
            <w:r w:rsidRPr="00E80583">
              <w:rPr>
                <w:rFonts w:cs="Calibri"/>
                <w:szCs w:val="22"/>
              </w:rPr>
              <w:t>Microsoft .NET 4</w:t>
            </w:r>
          </w:p>
        </w:tc>
      </w:tr>
    </w:tbl>
    <w:p w:rsidR="00546CF4" w:rsidRDefault="00546CF4" w:rsidP="00546CF4">
      <w:pPr>
        <w:rPr>
          <w:szCs w:val="20"/>
          <w:lang w:eastAsia="ar-SA"/>
        </w:rPr>
      </w:pPr>
      <w:r>
        <w:br w:type="page"/>
      </w:r>
    </w:p>
    <w:p w:rsidR="00520569" w:rsidRDefault="00520569" w:rsidP="00021F84">
      <w:pPr>
        <w:pStyle w:val="Heading1"/>
      </w:pPr>
      <w:bookmarkStart w:id="160" w:name="_Toc360201502"/>
      <w:r>
        <w:t>Configuration Settings</w:t>
      </w:r>
      <w:bookmarkEnd w:id="160"/>
    </w:p>
    <w:p w:rsidR="00CF56E9" w:rsidRPr="00CF56E9" w:rsidRDefault="00CF56E9" w:rsidP="00CF56E9">
      <w:pPr>
        <w:rPr>
          <w:lang w:eastAsia="ar-SA"/>
        </w:rPr>
      </w:pPr>
      <w:r>
        <w:rPr>
          <w:lang w:eastAsia="ar-SA"/>
        </w:rPr>
        <w:t>The following sections describe the settings used to configure the Portal site.</w:t>
      </w:r>
    </w:p>
    <w:p w:rsidR="00520569" w:rsidRDefault="00520569" w:rsidP="002F1F55">
      <w:pPr>
        <w:pStyle w:val="Heading2"/>
      </w:pPr>
      <w:bookmarkStart w:id="161" w:name="_Toc360201503"/>
      <w:r>
        <w:t>Web Config</w:t>
      </w:r>
      <w:r w:rsidR="00021F84">
        <w:t>uration</w:t>
      </w:r>
      <w:r>
        <w:t xml:space="preserve"> File Settings</w:t>
      </w:r>
      <w:bookmarkEnd w:id="161"/>
    </w:p>
    <w:p w:rsidR="00021F84" w:rsidRDefault="00140E42" w:rsidP="00021F84">
      <w:pPr>
        <w:rPr>
          <w:lang w:eastAsia="ar-SA"/>
        </w:rPr>
      </w:pPr>
      <w:r>
        <w:rPr>
          <w:lang w:eastAsia="ar-SA"/>
        </w:rPr>
        <w:t xml:space="preserve">The following are parameters that can be set within the </w:t>
      </w:r>
      <w:r w:rsidR="006C08E8">
        <w:rPr>
          <w:rFonts w:cstheme="minorHAnsi"/>
          <w:color w:val="000000"/>
          <w:szCs w:val="22"/>
          <w:shd w:val="clear" w:color="auto" w:fill="FFFFFF"/>
        </w:rPr>
        <w:t>PopMedNet</w:t>
      </w:r>
      <w:r w:rsidR="006C08E8">
        <w:rPr>
          <w:lang w:eastAsia="ar-SA"/>
        </w:rPr>
        <w:t>™</w:t>
      </w:r>
      <w:r>
        <w:rPr>
          <w:lang w:eastAsia="ar-SA"/>
        </w:rPr>
        <w:t xml:space="preserve"> web server application configuration file:</w:t>
      </w:r>
    </w:p>
    <w:p w:rsidR="00140E42" w:rsidRDefault="00140E42" w:rsidP="00021F84">
      <w:pPr>
        <w:rPr>
          <w:lang w:eastAsia="ar-SA"/>
        </w:rPr>
      </w:pPr>
    </w:p>
    <w:tbl>
      <w:tblPr>
        <w:tblStyle w:val="TableGrid"/>
        <w:tblW w:w="0" w:type="auto"/>
        <w:tblLook w:val="04A0"/>
      </w:tblPr>
      <w:tblGrid>
        <w:gridCol w:w="8856"/>
      </w:tblGrid>
      <w:tr w:rsidR="00930289" w:rsidTr="00930289">
        <w:tc>
          <w:tcPr>
            <w:tcW w:w="8856" w:type="dxa"/>
          </w:tcPr>
          <w:p w:rsidR="00930289" w:rsidRDefault="00930289" w:rsidP="00930289">
            <w:pPr>
              <w:autoSpaceDE w:val="0"/>
              <w:autoSpaceDN w:val="0"/>
              <w:adjustRightInd w:val="0"/>
              <w:rPr>
                <w:rFonts w:ascii="Consolas" w:hAnsi="Consolas" w:cs="Consolas"/>
                <w:sz w:val="19"/>
                <w:szCs w:val="19"/>
              </w:rPr>
            </w:pPr>
            <w:proofErr w:type="gramStart"/>
            <w:r>
              <w:rPr>
                <w:rFonts w:ascii="Consolas" w:hAnsi="Consolas" w:cs="Consolas"/>
                <w:color w:val="0000FF"/>
                <w:sz w:val="19"/>
                <w:szCs w:val="19"/>
              </w:rPr>
              <w:t>&lt;?</w:t>
            </w:r>
            <w:r>
              <w:rPr>
                <w:rFonts w:ascii="Consolas" w:hAnsi="Consolas" w:cs="Consolas"/>
                <w:color w:val="A31515"/>
                <w:sz w:val="19"/>
                <w:szCs w:val="19"/>
              </w:rPr>
              <w:t>xml</w:t>
            </w:r>
            <w:proofErr w:type="gramEnd"/>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utf-8</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System.Data.Entity.Internal.ConfigFile.EntityFrameworkSection, </w:t>
            </w:r>
            <w:proofErr w:type="spellStart"/>
            <w:r>
              <w:rPr>
                <w:rFonts w:ascii="Consolas" w:hAnsi="Consolas" w:cs="Consolas"/>
                <w:color w:val="0000FF"/>
                <w:sz w:val="19"/>
                <w:szCs w:val="19"/>
              </w:rPr>
              <w:t>EntityFramework</w:t>
            </w:r>
            <w:proofErr w:type="spellEnd"/>
            <w:r>
              <w:rPr>
                <w:rFonts w:ascii="Consolas" w:hAnsi="Consolas" w:cs="Consolas"/>
                <w:color w:val="0000FF"/>
                <w:sz w:val="19"/>
                <w:szCs w:val="19"/>
              </w:rPr>
              <w:t xml:space="preserve">, Version=4.3.1.0,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quartz</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System.Configuration.NameValueSectionHandler</w:t>
            </w:r>
            <w:proofErr w:type="spellEnd"/>
            <w:r>
              <w:rPr>
                <w:rFonts w:ascii="Consolas" w:hAnsi="Consolas" w:cs="Consolas"/>
                <w:color w:val="0000FF"/>
                <w:sz w:val="19"/>
                <w:szCs w:val="19"/>
              </w:rPr>
              <w:t xml:space="preserve">, System, Version=1.0.5000.0,Culture=neutral,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section</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log4net.Config.Log4NetConfigurationSectionHandler, log4net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configSections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quartz.scheduler.instanceName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ServerScheduler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Thread Pool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Quartz.Simpl.SimpleThreadPool</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quartz.threadPool.threadCount</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quartz.threadPool.threadPriority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Normal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Configure Job Store </w:t>
            </w:r>
            <w:r>
              <w:rPr>
                <w:rFonts w:ascii="Consolas" w:hAnsi="Consolas" w:cs="Consolas"/>
                <w:color w:val="0000FF"/>
                <w:sz w:val="19"/>
                <w:szCs w:val="19"/>
              </w:rPr>
              <w:t>--&gt;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quartz.jobStore.dataSource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default</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quartz.jobStore.tablePrefix</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QRTZ_</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quartz.jobStore.clustered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quartz.jobStore.lockHandler.type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Quartz.Impl.AdoJobStore.UpdateLockRowSemaphore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quartz.jobStore.driverDelegateType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Quartz.Impl.AdoJobStore.SqlServerDelegate</w:t>
            </w:r>
            <w:proofErr w:type="spellEnd"/>
            <w:r>
              <w:rPr>
                <w:rFonts w:ascii="Consolas" w:hAnsi="Consolas" w:cs="Consolas"/>
                <w:color w:val="0000FF"/>
                <w:sz w:val="19"/>
                <w:szCs w:val="19"/>
              </w:rPr>
              <w:t>, Quartz</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quartz.dataSource.default.connectionString</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w:t>
            </w:r>
            <w:proofErr w:type="spellStart"/>
            <w:r>
              <w:rPr>
                <w:rFonts w:ascii="Consolas" w:hAnsi="Consolas" w:cs="Consolas"/>
                <w:color w:val="0000FF"/>
                <w:sz w:val="19"/>
                <w:szCs w:val="19"/>
              </w:rPr>
              <w:t>quartz;integrated</w:t>
            </w:r>
            <w:proofErr w:type="spellEnd"/>
            <w:r>
              <w:rPr>
                <w:rFonts w:ascii="Consolas" w:hAnsi="Consolas" w:cs="Consolas"/>
                <w:color w:val="0000FF"/>
                <w:sz w:val="19"/>
                <w:szCs w:val="19"/>
              </w:rPr>
              <w:t xml:space="preserve">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quartz.dataSource.default.provider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SqlServer-20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quartz.jobStore.useProperties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quartz.jobStore.misfireThreshold</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60000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350" w:hanging="135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quartz.scheduler.proxy.address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tcp://127.0.0.1:555/QuartzScheduler</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quartz</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mailSettings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CurrentTheme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092FE0" w:rsidRPr="00092FE0">
              <w:rPr>
                <w:rFonts w:ascii="Consolas" w:hAnsi="Consolas" w:cs="Consolas"/>
                <w:color w:val="1F497D" w:themeColor="text2"/>
                <w:sz w:val="19"/>
                <w:szCs w:val="19"/>
              </w:rPr>
              <w:t>FDA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ContactUsEmail</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msullivan@lincolnpeak.com</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ConfiguredPasswordExpiryMonths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6</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PasswordExpirationNagDaysPrior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7</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PasswordExpirationNagPeriodDays</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Lpp.Dns.Model.DnsDomain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Lpp.Dns.HealthCare.HealthCareDomain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Lpp.Dns.HealthCare.Summary.SummaryDomain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Lpp.Dns.RedirectBridge.RedirectDomain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Lpp.Dns.HealthCare.ESPQueryBuilder.Data.ESPDomain</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Lpp.Dns.HealthCare.FileDistribution.Data.FileDistributionDomain</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connectionString</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data source=.;initial catalog=DNS3;integrated security=</w:t>
            </w:r>
            <w:proofErr w:type="spellStart"/>
            <w:r>
              <w:rPr>
                <w:rFonts w:ascii="Consolas" w:hAnsi="Consolas" w:cs="Consolas"/>
                <w:color w:val="0000FF"/>
                <w:sz w:val="19"/>
                <w:szCs w:val="19"/>
              </w:rPr>
              <w:t>True;MultipleActiveResultSets</w:t>
            </w:r>
            <w:proofErr w:type="spellEnd"/>
            <w:r>
              <w:rPr>
                <w:rFonts w:ascii="Consolas" w:hAnsi="Consolas" w:cs="Consolas"/>
                <w:color w:val="0000FF"/>
                <w:sz w:val="19"/>
                <w:szCs w:val="19"/>
              </w:rPr>
              <w:t>=</w:t>
            </w:r>
            <w:proofErr w:type="spellStart"/>
            <w:r>
              <w:rPr>
                <w:rFonts w:ascii="Consolas" w:hAnsi="Consolas" w:cs="Consolas"/>
                <w:color w:val="0000FF"/>
                <w:sz w:val="19"/>
                <w:szCs w:val="19"/>
              </w:rPr>
              <w:t>True;Connection</w:t>
            </w:r>
            <w:proofErr w:type="spellEnd"/>
            <w:r>
              <w:rPr>
                <w:rFonts w:ascii="Consolas" w:hAnsi="Consolas" w:cs="Consolas"/>
                <w:color w:val="0000FF"/>
                <w:sz w:val="19"/>
                <w:szCs w:val="19"/>
              </w:rPr>
              <w:t xml:space="preserve"> Timeout=60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providerName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System.Data.SqlClient</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connectionStrings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httpRuntime</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maxRequestLength</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32384</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targetFramework</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4.0</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System.Web.Extensions.Design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System.Design</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System.Windows.Forms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=B77A5C561934E089</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System.Web.Abstractions</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System.Web.Helpers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System.Web.Routing</w:t>
            </w:r>
            <w:proofErr w:type="spellEnd"/>
            <w:r>
              <w:rPr>
                <w:rFonts w:ascii="Consolas" w:hAnsi="Consolas" w:cs="Consolas"/>
                <w:color w:val="0000FF"/>
                <w:sz w:val="19"/>
                <w:szCs w:val="19"/>
              </w:rPr>
              <w:t xml:space="preserve">, Version=4.0.0.0,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System.Web.Mvc</w:t>
            </w:r>
            <w:proofErr w:type="spellEnd"/>
            <w:r>
              <w:rPr>
                <w:rFonts w:ascii="Consolas" w:hAnsi="Consolas" w:cs="Consolas"/>
                <w:color w:val="0000FF"/>
                <w:sz w:val="19"/>
                <w:szCs w:val="19"/>
              </w:rPr>
              <w:t xml:space="preserve">, Version=3.0.0.0,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System.Web.WebPages</w:t>
            </w:r>
            <w:proofErr w:type="spellEnd"/>
            <w:r>
              <w:rPr>
                <w:rFonts w:ascii="Consolas" w:hAnsi="Consolas" w:cs="Consolas"/>
                <w:color w:val="0000FF"/>
                <w:sz w:val="19"/>
                <w:szCs w:val="19"/>
              </w:rPr>
              <w:t xml:space="preserve">, Version=1.0.0.0,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=31BF3856AD364E35</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assemblies</w:t>
            </w:r>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extension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proofErr w:type="spellStart"/>
            <w:r>
              <w:rPr>
                <w:rFonts w:ascii="Consolas" w:hAnsi="Consolas" w:cs="Consolas"/>
                <w:color w:val="0000FF"/>
                <w:sz w:val="19"/>
                <w:szCs w:val="19"/>
              </w:rPr>
              <w:t>rdlc</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Microsoft.Reporting.RdlBuildProvider</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Microsoft.ReportViewer.Common</w:t>
            </w:r>
            <w:proofErr w:type="spellEnd"/>
            <w:r>
              <w:rPr>
                <w:rFonts w:ascii="Consolas" w:hAnsi="Consolas" w:cs="Consolas"/>
                <w:color w:val="0000FF"/>
                <w:sz w:val="19"/>
                <w:szCs w:val="19"/>
              </w:rPr>
              <w:t xml:space="preserve">, Version=9.0.0.0, Culture=neutral, </w:t>
            </w:r>
            <w:proofErr w:type="spellStart"/>
            <w:r>
              <w:rPr>
                <w:rFonts w:ascii="Consolas" w:hAnsi="Consolas" w:cs="Consolas"/>
                <w:color w:val="0000FF"/>
                <w:sz w:val="19"/>
                <w:szCs w:val="19"/>
              </w:rPr>
              <w:t>PublicKeyToken</w:t>
            </w:r>
            <w:proofErr w:type="spellEnd"/>
            <w:r>
              <w:rPr>
                <w:rFonts w:ascii="Consolas" w:hAnsi="Consolas" w:cs="Consolas"/>
                <w:color w:val="0000FF"/>
                <w:sz w:val="19"/>
                <w:szCs w:val="19"/>
              </w:rPr>
              <w:t>=b03f5f7f11d50a3a</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2340" w:hanging="23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buildProviders</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&gt;</w:t>
            </w:r>
          </w:p>
          <w:p w:rsidR="00930289" w:rsidRDefault="00930289" w:rsidP="00621F6B">
            <w:pPr>
              <w:autoSpaceDE w:val="0"/>
              <w:autoSpaceDN w:val="0"/>
              <w:adjustRightInd w:val="0"/>
              <w:ind w:left="2880" w:hanging="288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pages</w:t>
            </w:r>
            <w:r>
              <w:rPr>
                <w:rFonts w:ascii="Consolas" w:hAnsi="Consolas" w:cs="Consolas"/>
                <w:color w:val="0000FF"/>
                <w:sz w:val="19"/>
                <w:szCs w:val="19"/>
              </w:rPr>
              <w:t xml:space="preserve"> </w:t>
            </w:r>
            <w:proofErr w:type="spellStart"/>
            <w:r>
              <w:rPr>
                <w:rFonts w:ascii="Consolas" w:hAnsi="Consolas" w:cs="Consolas"/>
                <w:color w:val="FF0000"/>
                <w:sz w:val="19"/>
                <w:szCs w:val="19"/>
              </w:rPr>
              <w:t>validateRequest</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enableEventValidation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controlRenderingCompatibilityVersion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3.5</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clientIDMode</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AutoID</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customErrors</w:t>
            </w:r>
            <w:proofErr w:type="spellEnd"/>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Off</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 xml:space="preserve"> </w:t>
            </w:r>
            <w:r>
              <w:rPr>
                <w:rFonts w:ascii="Consolas" w:hAnsi="Consolas" w:cs="Consolas"/>
                <w:color w:val="FF0000"/>
                <w:sz w:val="19"/>
                <w:szCs w:val="19"/>
              </w:rPr>
              <w:t>mode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Forms</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890" w:hanging="189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forms</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.ASPXAUTH</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loginUrl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/login</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protection</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All</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timeout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requireSSL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slidingExpiration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defaultUrl</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cookieless</w:t>
            </w:r>
            <w:proofErr w:type="spellEnd"/>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UseDeviceProfile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enableCrossAppRedirects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authentication</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system.web</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validation</w:t>
            </w:r>
            <w:r>
              <w:rPr>
                <w:rFonts w:ascii="Consolas" w:hAnsi="Consolas" w:cs="Consolas"/>
                <w:color w:val="0000FF"/>
                <w:sz w:val="19"/>
                <w:szCs w:val="19"/>
              </w:rPr>
              <w:t xml:space="preserve"> </w:t>
            </w:r>
            <w:proofErr w:type="spellStart"/>
            <w:r>
              <w:rPr>
                <w:rFonts w:ascii="Consolas" w:hAnsi="Consolas" w:cs="Consolas"/>
                <w:color w:val="FF0000"/>
                <w:sz w:val="19"/>
                <w:szCs w:val="19"/>
              </w:rPr>
              <w:t>validateIntegratedModeConfiguration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modules</w:t>
            </w:r>
            <w:r>
              <w:rPr>
                <w:rFonts w:ascii="Consolas" w:hAnsi="Consolas" w:cs="Consolas"/>
                <w:color w:val="0000FF"/>
                <w:sz w:val="19"/>
                <w:szCs w:val="19"/>
              </w:rPr>
              <w:t xml:space="preserve"> </w:t>
            </w:r>
            <w:proofErr w:type="spellStart"/>
            <w:r>
              <w:rPr>
                <w:rFonts w:ascii="Consolas" w:hAnsi="Consolas" w:cs="Consolas"/>
                <w:color w:val="FF0000"/>
                <w:sz w:val="19"/>
                <w:szCs w:val="19"/>
              </w:rPr>
              <w:t>runAllManagedModulesForAllRequests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remove</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621F6B">
            <w:pPr>
              <w:autoSpaceDE w:val="0"/>
              <w:autoSpaceDN w:val="0"/>
              <w:adjustRightInd w:val="0"/>
              <w:ind w:left="1710" w:hanging="17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path</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verb</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GET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modules</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StaticFileModule</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resourceType</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File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requireAccess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Read</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handlers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system.webServer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serviceHostingEnvironment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aspNetCompatibilityEnabled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multipleSiteBindingsEnabled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621F6B">
            <w:pPr>
              <w:autoSpaceDE w:val="0"/>
              <w:autoSpaceDN w:val="0"/>
              <w:adjustRightInd w:val="0"/>
              <w:ind w:left="630" w:hanging="63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System.Data.Entity.Infrastructure.SqlConnectionFactory</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EntityFramework</w:t>
            </w:r>
            <w:proofErr w:type="spellEnd"/>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621F6B">
            <w:pPr>
              <w:autoSpaceDE w:val="0"/>
              <w:autoSpaceDN w:val="0"/>
              <w:adjustRightInd w:val="0"/>
              <w:ind w:left="2610" w:hanging="261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Data Source=.\SQLEXPRESS; Integrated Security=True; </w:t>
            </w:r>
            <w:proofErr w:type="spellStart"/>
            <w:r>
              <w:rPr>
                <w:rFonts w:ascii="Consolas" w:hAnsi="Consolas" w:cs="Consolas"/>
                <w:color w:val="0000FF"/>
                <w:sz w:val="19"/>
                <w:szCs w:val="19"/>
              </w:rPr>
              <w:t>MultipleActiveResultSets</w:t>
            </w:r>
            <w:proofErr w:type="spellEnd"/>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parameters</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defaultConnectionFactory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entityFramework</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xmlns</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urn:schemas-microsoft-com:asm.v1</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621F6B">
            <w:pPr>
              <w:autoSpaceDE w:val="0"/>
              <w:autoSpaceDN w:val="0"/>
              <w:adjustRightInd w:val="0"/>
              <w:ind w:left="2700" w:hanging="270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assemblyIdentity</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Common.Logging</w:t>
            </w:r>
            <w:proofErr w:type="spellEnd"/>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publicKeyToken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af08829b84f0328e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neutral</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bindingRedirect</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oldVersion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0.0.0.0-2.1.1.0</w:t>
            </w:r>
            <w:r>
              <w:rPr>
                <w:rFonts w:ascii="Consolas" w:hAnsi="Consolas" w:cs="Consolas"/>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newVersion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2.1.1.0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dependentAssembly</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assemblyBinding</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log4net.Appender.AspNetTraceAppender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621F6B">
            <w:pPr>
              <w:autoSpaceDE w:val="0"/>
              <w:autoSpaceDN w:val="0"/>
              <w:adjustRightInd w:val="0"/>
              <w:ind w:left="1440" w:hanging="144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log4net.Appender.RollingFileAppender</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file</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logs\</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appendToFile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true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maxSizeRollBackups</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maximumFileSize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5MB</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rollingStyle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datePattern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yyyy</w:t>
            </w:r>
            <w:proofErr w:type="spellEnd"/>
            <w:r>
              <w:rPr>
                <w:rFonts w:ascii="Consolas" w:hAnsi="Consolas" w:cs="Consolas"/>
                <w:color w:val="0000FF"/>
                <w:sz w:val="19"/>
                <w:szCs w:val="19"/>
              </w:rPr>
              <w:t>-MM-</w:t>
            </w:r>
            <w:proofErr w:type="spellStart"/>
            <w:r>
              <w:rPr>
                <w:rFonts w:ascii="Consolas" w:hAnsi="Consolas" w:cs="Consolas"/>
                <w:color w:val="0000FF"/>
                <w:sz w:val="19"/>
                <w:szCs w:val="19"/>
              </w:rPr>
              <w:t>dd.lo</w:t>
            </w:r>
            <w:proofErr w:type="spellEnd"/>
            <w:r>
              <w:rPr>
                <w:rFonts w:ascii="Consolas" w:hAnsi="Consolas" w:cs="Consolas"/>
                <w:color w:val="0000FF"/>
                <w:sz w:val="19"/>
                <w:szCs w:val="19"/>
              </w:rPr>
              <w:t>\g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staticLogFileName</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false</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log4net.Layout.PatternLayout</w:t>
            </w:r>
            <w:r>
              <w:rPr>
                <w:rFonts w:ascii="Consolas" w:hAnsi="Consolas" w:cs="Consolas"/>
                <w:sz w:val="19"/>
                <w:szCs w:val="19"/>
              </w:rPr>
              <w: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conversionPattern</w:t>
            </w:r>
            <w:proofErr w:type="spellEnd"/>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%date %-5level - %</w:t>
            </w:r>
            <w:proofErr w:type="spellStart"/>
            <w:r>
              <w:rPr>
                <w:rFonts w:ascii="Consolas" w:hAnsi="Consolas" w:cs="Consolas"/>
                <w:color w:val="0000FF"/>
                <w:sz w:val="19"/>
                <w:szCs w:val="19"/>
              </w:rPr>
              <w:t>message%newline</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level</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DEBUG</w:t>
            </w:r>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HttpTraceAppender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appender</w:t>
            </w:r>
            <w:proofErr w:type="spellEnd"/>
            <w:r>
              <w:rPr>
                <w:rFonts w:ascii="Consolas" w:hAnsi="Consolas" w:cs="Consolas"/>
                <w:color w:val="A31515"/>
                <w:sz w:val="19"/>
                <w:szCs w:val="19"/>
              </w:rPr>
              <w:t>-ref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RollingLogFileAppender</w:t>
            </w:r>
            <w:proofErr w:type="spellEnd"/>
            <w:r>
              <w:rPr>
                <w:rFonts w:ascii="Consolas" w:hAnsi="Consolas" w:cs="Consolas"/>
                <w:sz w:val="19"/>
                <w:szCs w:val="19"/>
              </w:rPr>
              <w:t>"</w:t>
            </w:r>
            <w:r>
              <w:rPr>
                <w:rFonts w:ascii="Consolas" w:hAnsi="Consolas" w:cs="Consolas"/>
                <w:color w:val="0000FF"/>
                <w:sz w:val="19"/>
                <w:szCs w:val="19"/>
              </w:rPr>
              <w:t xml:space="preserve"> /&gt;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930289" w:rsidRDefault="00930289" w:rsidP="00930289">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30289" w:rsidRDefault="00930289" w:rsidP="00171C7B">
            <w:pPr>
              <w:keepNext/>
              <w:autoSpaceDE w:val="0"/>
              <w:autoSpaceDN w:val="0"/>
              <w:adjustRightInd w:val="0"/>
              <w:rPr>
                <w:rFonts w:ascii="Consolas" w:hAnsi="Consolas" w:cs="Consolas"/>
                <w:color w:val="0000FF"/>
                <w:sz w:val="19"/>
                <w:szCs w:val="19"/>
              </w:rPr>
            </w:pPr>
          </w:p>
        </w:tc>
      </w:tr>
    </w:tbl>
    <w:p w:rsidR="00171C7B" w:rsidRDefault="00171C7B" w:rsidP="00171C7B">
      <w:pPr>
        <w:pStyle w:val="Caption"/>
        <w:jc w:val="center"/>
      </w:pPr>
      <w:r>
        <w:t xml:space="preserve">Figure </w:t>
      </w:r>
      <w:fldSimple w:instr=" SEQ Figure \* ARABIC ">
        <w:r>
          <w:rPr>
            <w:noProof/>
          </w:rPr>
          <w:t>66</w:t>
        </w:r>
      </w:fldSimple>
      <w:r>
        <w:t>: Web Configuration File</w:t>
      </w:r>
    </w:p>
    <w:p w:rsidR="00021F84" w:rsidRDefault="00021F84" w:rsidP="00021F84">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 xml:space="preserve">  </w:t>
      </w:r>
    </w:p>
    <w:p w:rsidR="00747D14" w:rsidRDefault="00747D14" w:rsidP="00021F84">
      <w:pPr>
        <w:autoSpaceDE w:val="0"/>
        <w:autoSpaceDN w:val="0"/>
        <w:adjustRightInd w:val="0"/>
        <w:rPr>
          <w:rFonts w:ascii="Consolas" w:hAnsi="Consolas" w:cs="Consolas"/>
          <w:color w:val="0000FF"/>
          <w:sz w:val="19"/>
          <w:szCs w:val="19"/>
        </w:rPr>
      </w:pPr>
    </w:p>
    <w:p w:rsidR="00747D14" w:rsidRDefault="00747D14" w:rsidP="00021F84">
      <w:pPr>
        <w:autoSpaceDE w:val="0"/>
        <w:autoSpaceDN w:val="0"/>
        <w:adjustRightInd w:val="0"/>
        <w:rPr>
          <w:rFonts w:cstheme="minorHAnsi"/>
          <w:szCs w:val="22"/>
        </w:rPr>
      </w:pPr>
      <w:r w:rsidRPr="00747D14">
        <w:rPr>
          <w:rFonts w:cstheme="minorHAnsi"/>
          <w:szCs w:val="22"/>
        </w:rPr>
        <w:t xml:space="preserve">The following </w:t>
      </w:r>
      <w:r>
        <w:rPr>
          <w:rFonts w:cstheme="minorHAnsi"/>
          <w:szCs w:val="22"/>
        </w:rPr>
        <w:t xml:space="preserve">table describes settings that the network administrator may change.  </w:t>
      </w:r>
    </w:p>
    <w:p w:rsidR="00747D14" w:rsidRDefault="00747D14" w:rsidP="00021F84">
      <w:pPr>
        <w:autoSpaceDE w:val="0"/>
        <w:autoSpaceDN w:val="0"/>
        <w:adjustRightInd w:val="0"/>
        <w:rPr>
          <w:rFonts w:cstheme="minorHAnsi"/>
          <w:szCs w:val="22"/>
        </w:rPr>
      </w:pPr>
    </w:p>
    <w:p w:rsidR="00747D14" w:rsidRPr="007E3373" w:rsidRDefault="00747D14" w:rsidP="007E3373">
      <w:pPr>
        <w:autoSpaceDE w:val="0"/>
        <w:autoSpaceDN w:val="0"/>
        <w:adjustRightInd w:val="0"/>
        <w:ind w:left="540" w:hanging="540"/>
        <w:rPr>
          <w:rFonts w:cstheme="minorHAnsi"/>
          <w:b/>
          <w:i/>
          <w:szCs w:val="22"/>
        </w:rPr>
      </w:pPr>
      <w:r w:rsidRPr="007E3373">
        <w:rPr>
          <w:rFonts w:cstheme="minorHAnsi"/>
          <w:b/>
          <w:i/>
          <w:szCs w:val="22"/>
        </w:rPr>
        <w:t>Note: It</w:t>
      </w:r>
      <w:r w:rsidR="006C08E8" w:rsidRPr="007E3373">
        <w:rPr>
          <w:rFonts w:cstheme="minorHAnsi"/>
          <w:b/>
          <w:i/>
          <w:szCs w:val="22"/>
        </w:rPr>
        <w:t xml:space="preserve"> is</w:t>
      </w:r>
      <w:r w:rsidRPr="007E3373">
        <w:rPr>
          <w:rFonts w:cstheme="minorHAnsi"/>
          <w:b/>
          <w:i/>
          <w:szCs w:val="22"/>
        </w:rPr>
        <w:t xml:space="preserve"> not recommended to change that the other settings in the configuration file. </w:t>
      </w:r>
    </w:p>
    <w:p w:rsidR="00747D14" w:rsidRDefault="00747D14" w:rsidP="00021F84">
      <w:pPr>
        <w:autoSpaceDE w:val="0"/>
        <w:autoSpaceDN w:val="0"/>
        <w:adjustRightInd w:val="0"/>
        <w:rPr>
          <w:rFonts w:ascii="Consolas" w:hAnsi="Consolas" w:cs="Consolas"/>
          <w:color w:val="0000FF"/>
          <w:sz w:val="19"/>
          <w:szCs w:val="19"/>
        </w:rPr>
      </w:pPr>
    </w:p>
    <w:p w:rsidR="00526FB4" w:rsidRDefault="00526FB4" w:rsidP="00526FB4">
      <w:pPr>
        <w:pStyle w:val="Caption"/>
        <w:keepNext/>
      </w:pPr>
      <w:r>
        <w:t xml:space="preserve">Table </w:t>
      </w:r>
      <w:fldSimple w:instr=" SEQ Table \* ARABIC ">
        <w:r>
          <w:rPr>
            <w:noProof/>
          </w:rPr>
          <w:t>13</w:t>
        </w:r>
      </w:fldSimple>
      <w:r>
        <w:t>: Configuration Parameters</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6" w:space="0" w:color="A6A6A6" w:themeColor="background1" w:themeShade="A6"/>
          <w:insideV w:val="single" w:sz="6" w:space="0" w:color="A6A6A6" w:themeColor="background1" w:themeShade="A6"/>
        </w:tblBorders>
        <w:tblLayout w:type="fixed"/>
        <w:tblLook w:val="04A0"/>
      </w:tblPr>
      <w:tblGrid>
        <w:gridCol w:w="1908"/>
        <w:gridCol w:w="3420"/>
        <w:gridCol w:w="3528"/>
      </w:tblGrid>
      <w:tr w:rsidR="00930289" w:rsidRPr="00CF56E9" w:rsidTr="00171C7B">
        <w:trPr>
          <w:tblHeader/>
        </w:trPr>
        <w:tc>
          <w:tcPr>
            <w:tcW w:w="190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Area</w:t>
            </w:r>
          </w:p>
        </w:tc>
        <w:tc>
          <w:tcPr>
            <w:tcW w:w="3420"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Setting</w:t>
            </w:r>
          </w:p>
        </w:tc>
        <w:tc>
          <w:tcPr>
            <w:tcW w:w="3528" w:type="dxa"/>
            <w:shd w:val="clear" w:color="auto" w:fill="A6A6A6" w:themeFill="background1" w:themeFillShade="A6"/>
          </w:tcPr>
          <w:p w:rsidR="00C275A7" w:rsidRPr="00CF56E9" w:rsidRDefault="00C275A7" w:rsidP="00021F84">
            <w:pPr>
              <w:autoSpaceDE w:val="0"/>
              <w:autoSpaceDN w:val="0"/>
              <w:adjustRightInd w:val="0"/>
              <w:rPr>
                <w:rFonts w:cstheme="minorHAnsi"/>
                <w:b/>
              </w:rPr>
            </w:pPr>
            <w:r w:rsidRPr="00CF56E9">
              <w:rPr>
                <w:rFonts w:cstheme="minorHAnsi"/>
                <w:b/>
              </w:rPr>
              <w:t>Description</w:t>
            </w:r>
          </w:p>
        </w:tc>
      </w:tr>
      <w:tr w:rsidR="00930289" w:rsidRPr="00140E42" w:rsidTr="00930289">
        <w:tc>
          <w:tcPr>
            <w:tcW w:w="1908" w:type="dxa"/>
          </w:tcPr>
          <w:p w:rsidR="00C275A7" w:rsidRDefault="00C275A7" w:rsidP="00021F84">
            <w:pPr>
              <w:autoSpaceDE w:val="0"/>
              <w:autoSpaceDN w:val="0"/>
              <w:adjustRightInd w:val="0"/>
              <w:rPr>
                <w:rFonts w:cstheme="minorHAnsi"/>
              </w:rPr>
            </w:pPr>
            <w:proofErr w:type="spellStart"/>
            <w:r>
              <w:rPr>
                <w:rFonts w:cstheme="minorHAnsi"/>
              </w:rPr>
              <w:t>AppSettings</w:t>
            </w:r>
            <w:proofErr w:type="spellEnd"/>
          </w:p>
        </w:tc>
        <w:tc>
          <w:tcPr>
            <w:tcW w:w="3420" w:type="dxa"/>
          </w:tcPr>
          <w:p w:rsidR="00C275A7" w:rsidRPr="00140E42" w:rsidRDefault="008C1C9F" w:rsidP="00021F84">
            <w:pPr>
              <w:autoSpaceDE w:val="0"/>
              <w:autoSpaceDN w:val="0"/>
              <w:adjustRightInd w:val="0"/>
              <w:rPr>
                <w:rFonts w:cstheme="minorHAnsi"/>
              </w:rPr>
            </w:pPr>
            <w:proofErr w:type="spellStart"/>
            <w:r>
              <w:rPr>
                <w:rFonts w:cstheme="minorHAnsi"/>
              </w:rPr>
              <w:t>Current</w:t>
            </w:r>
            <w:r w:rsidR="00C275A7">
              <w:rPr>
                <w:rFonts w:cstheme="minorHAnsi"/>
              </w:rPr>
              <w:t>Theme</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Web site theme name</w:t>
            </w:r>
            <w:r w:rsidR="008C1C9F">
              <w:rPr>
                <w:rFonts w:cstheme="minorHAnsi"/>
              </w:rPr>
              <w:t xml:space="preserve"> used to pick-up satellite assemblies that override default resources </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ContactUsEmail</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Email address that is used in Contact Us link in header of Portal</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roofErr w:type="spellStart"/>
            <w:r>
              <w:rPr>
                <w:rFonts w:cstheme="minorHAnsi"/>
              </w:rPr>
              <w:t>ConfigurePasswordExpiryMonths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Number of months before users passwords automatically expire</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PasswordExpirationNagDaysPrior</w:t>
            </w:r>
            <w:proofErr w:type="spellEnd"/>
          </w:p>
        </w:tc>
        <w:tc>
          <w:tcPr>
            <w:tcW w:w="3528" w:type="dxa"/>
          </w:tcPr>
          <w:p w:rsidR="00C275A7" w:rsidRPr="00140E42" w:rsidRDefault="00092FE0" w:rsidP="00092FE0">
            <w:pPr>
              <w:autoSpaceDE w:val="0"/>
              <w:autoSpaceDN w:val="0"/>
              <w:adjustRightInd w:val="0"/>
              <w:rPr>
                <w:rFonts w:cstheme="minorHAnsi"/>
              </w:rPr>
            </w:pPr>
            <w:r>
              <w:rPr>
                <w:rFonts w:cstheme="minorHAnsi"/>
              </w:rPr>
              <w:t>Number of days prior the password changing before we start sending expiration notifications to the user</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PasswordExpirationNagPeriodDays</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Interval between sending password expiration nag messages</w:t>
            </w: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
        </w:tc>
        <w:tc>
          <w:tcPr>
            <w:tcW w:w="3420" w:type="dxa"/>
          </w:tcPr>
          <w:p w:rsidR="00C275A7" w:rsidRPr="00140E42" w:rsidRDefault="00C275A7" w:rsidP="00021F84">
            <w:pPr>
              <w:autoSpaceDE w:val="0"/>
              <w:autoSpaceDN w:val="0"/>
              <w:adjustRightInd w:val="0"/>
              <w:rPr>
                <w:rFonts w:cstheme="minorHAnsi"/>
              </w:rPr>
            </w:pPr>
          </w:p>
        </w:tc>
        <w:tc>
          <w:tcPr>
            <w:tcW w:w="3528" w:type="dxa"/>
          </w:tcPr>
          <w:p w:rsidR="00C275A7" w:rsidRPr="00140E42" w:rsidRDefault="00C275A7" w:rsidP="00021F84">
            <w:pPr>
              <w:autoSpaceDE w:val="0"/>
              <w:autoSpaceDN w:val="0"/>
              <w:adjustRightInd w:val="0"/>
              <w:rPr>
                <w:rFonts w:cstheme="minorHAnsi"/>
              </w:rPr>
            </w:pPr>
          </w:p>
        </w:tc>
      </w:tr>
      <w:tr w:rsidR="00930289" w:rsidRPr="00140E42" w:rsidTr="00930289">
        <w:tc>
          <w:tcPr>
            <w:tcW w:w="1908" w:type="dxa"/>
          </w:tcPr>
          <w:p w:rsidR="00C275A7" w:rsidRPr="00140E42" w:rsidRDefault="00C275A7" w:rsidP="00021F84">
            <w:pPr>
              <w:autoSpaceDE w:val="0"/>
              <w:autoSpaceDN w:val="0"/>
              <w:adjustRightInd w:val="0"/>
              <w:rPr>
                <w:rFonts w:cstheme="minorHAnsi"/>
              </w:rPr>
            </w:pPr>
            <w:proofErr w:type="spellStart"/>
            <w:r>
              <w:rPr>
                <w:rFonts w:cstheme="minorHAnsi"/>
              </w:rPr>
              <w:t>ConnectionStrings</w:t>
            </w:r>
            <w:proofErr w:type="spellEnd"/>
          </w:p>
        </w:tc>
        <w:tc>
          <w:tcPr>
            <w:tcW w:w="3420" w:type="dxa"/>
          </w:tcPr>
          <w:p w:rsidR="00C275A7" w:rsidRPr="00140E42" w:rsidRDefault="00930289" w:rsidP="00021F84">
            <w:pPr>
              <w:autoSpaceDE w:val="0"/>
              <w:autoSpaceDN w:val="0"/>
              <w:adjustRightInd w:val="0"/>
              <w:rPr>
                <w:rFonts w:cstheme="minorHAnsi"/>
              </w:rPr>
            </w:pPr>
            <w:proofErr w:type="spellStart"/>
            <w:r>
              <w:rPr>
                <w:rFonts w:cstheme="minorHAnsi"/>
              </w:rPr>
              <w:t>Lpp.Dns.Model.DnsDomain</w:t>
            </w:r>
            <w:proofErr w:type="spellEnd"/>
          </w:p>
        </w:tc>
        <w:tc>
          <w:tcPr>
            <w:tcW w:w="3528" w:type="dxa"/>
          </w:tcPr>
          <w:p w:rsidR="00C275A7" w:rsidRPr="00140E42" w:rsidRDefault="00092FE0" w:rsidP="00021F84">
            <w:pPr>
              <w:autoSpaceDE w:val="0"/>
              <w:autoSpaceDN w:val="0"/>
              <w:adjustRightInd w:val="0"/>
              <w:rPr>
                <w:rFonts w:cstheme="minorHAnsi"/>
              </w:rPr>
            </w:pPr>
            <w:r>
              <w:rPr>
                <w:rFonts w:cstheme="minorHAnsi"/>
              </w:rPr>
              <w:t xml:space="preserve">Connection string for the main </w:t>
            </w:r>
            <w:r w:rsidR="00CA29D2">
              <w:rPr>
                <w:rFonts w:cstheme="minorHAnsi"/>
              </w:rPr>
              <w:t>POPMEDNET™</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Lpp.Dns.HealthCare.HealthCareDomain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healthcare </w:t>
            </w:r>
            <w:r w:rsidR="00794388">
              <w:rPr>
                <w:rFonts w:cstheme="minorHAnsi"/>
              </w:rPr>
              <w:t>plug-in</w:t>
            </w:r>
            <w:r>
              <w:rPr>
                <w:rFonts w:cstheme="minorHAnsi"/>
              </w:rPr>
              <w:t xml:space="preserve"> common controls database, such as the ICD-9 selectors</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Lpp.Dns.HealthCare.Summary.SummaryDomain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Connection string for  summary queries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Lpp.Dns.RedirectBridge.RedirectDomain</w:t>
            </w:r>
            <w:proofErr w:type="spellEnd"/>
          </w:p>
        </w:tc>
        <w:tc>
          <w:tcPr>
            <w:tcW w:w="3528" w:type="dxa"/>
          </w:tcPr>
          <w:p w:rsidR="00930289" w:rsidRPr="00140E42" w:rsidRDefault="00092FE0" w:rsidP="00092FE0">
            <w:pPr>
              <w:autoSpaceDE w:val="0"/>
              <w:autoSpaceDN w:val="0"/>
              <w:adjustRightInd w:val="0"/>
              <w:rPr>
                <w:rFonts w:cstheme="minorHAnsi"/>
              </w:rPr>
            </w:pPr>
            <w:r>
              <w:rPr>
                <w:rFonts w:cstheme="minorHAnsi"/>
              </w:rPr>
              <w:t xml:space="preserve">Connection string for the redirect </w:t>
            </w:r>
            <w:r w:rsidR="00640B1F">
              <w:rPr>
                <w:rFonts w:cstheme="minorHAnsi"/>
              </w:rPr>
              <w:t>plug-ins</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930289">
            <w:pPr>
              <w:autoSpaceDE w:val="0"/>
              <w:autoSpaceDN w:val="0"/>
              <w:adjustRightInd w:val="0"/>
              <w:rPr>
                <w:rFonts w:cstheme="minorHAnsi"/>
              </w:rPr>
            </w:pPr>
            <w:proofErr w:type="spellStart"/>
            <w:r>
              <w:rPr>
                <w:rFonts w:cstheme="minorHAnsi"/>
              </w:rPr>
              <w:t>Lpp.Dns.HealthCare.ESPQueryBuilder.Data.ESPDomain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w:t>
            </w:r>
            <w:proofErr w:type="spellStart"/>
            <w:r>
              <w:rPr>
                <w:rFonts w:cstheme="minorHAnsi"/>
              </w:rPr>
              <w:t>ESPQueryBuider</w:t>
            </w:r>
            <w:proofErr w:type="spellEnd"/>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roofErr w:type="spellStart"/>
            <w:r>
              <w:rPr>
                <w:rFonts w:cstheme="minorHAnsi"/>
              </w:rPr>
              <w:t>Lpp.Dns.HealthCare.FileDistribution.Data.FileDistributionDomain</w:t>
            </w:r>
            <w:proofErr w:type="spellEnd"/>
          </w:p>
        </w:tc>
        <w:tc>
          <w:tcPr>
            <w:tcW w:w="3528" w:type="dxa"/>
          </w:tcPr>
          <w:p w:rsidR="00930289" w:rsidRPr="00140E42" w:rsidRDefault="00092FE0" w:rsidP="00021F84">
            <w:pPr>
              <w:autoSpaceDE w:val="0"/>
              <w:autoSpaceDN w:val="0"/>
              <w:adjustRightInd w:val="0"/>
              <w:rPr>
                <w:rFonts w:cstheme="minorHAnsi"/>
              </w:rPr>
            </w:pPr>
            <w:r>
              <w:rPr>
                <w:rFonts w:cstheme="minorHAnsi"/>
              </w:rPr>
              <w:t xml:space="preserve">Connection string for the File Distribution </w:t>
            </w:r>
            <w:r w:rsidR="00640B1F">
              <w:rPr>
                <w:rFonts w:cstheme="minorHAnsi"/>
              </w:rPr>
              <w:t>plug-in</w:t>
            </w:r>
            <w:r>
              <w:rPr>
                <w:rFonts w:cstheme="minorHAnsi"/>
              </w:rPr>
              <w:t xml:space="preserve">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Default="00930289" w:rsidP="00021F84">
            <w:pPr>
              <w:autoSpaceDE w:val="0"/>
              <w:autoSpaceDN w:val="0"/>
              <w:adjustRightInd w:val="0"/>
              <w:rPr>
                <w:rFonts w:cstheme="minorHAnsi"/>
              </w:rPr>
            </w:pPr>
          </w:p>
          <w:p w:rsidR="00526FB4" w:rsidRPr="00140E42" w:rsidRDefault="00526FB4"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930289" w:rsidRPr="00140E42" w:rsidTr="00930289">
        <w:tc>
          <w:tcPr>
            <w:tcW w:w="1908" w:type="dxa"/>
          </w:tcPr>
          <w:p w:rsidR="00930289" w:rsidRDefault="00092FE0" w:rsidP="00EE654E">
            <w:pPr>
              <w:autoSpaceDE w:val="0"/>
              <w:autoSpaceDN w:val="0"/>
              <w:adjustRightInd w:val="0"/>
              <w:rPr>
                <w:rFonts w:cstheme="minorHAnsi"/>
              </w:rPr>
            </w:pPr>
            <w:r>
              <w:rPr>
                <w:rFonts w:cstheme="minorHAnsi"/>
              </w:rPr>
              <w:t xml:space="preserve">Quartz </w:t>
            </w:r>
            <w:r w:rsidR="00EE654E">
              <w:rPr>
                <w:rFonts w:cstheme="minorHAnsi"/>
              </w:rPr>
              <w:t>Scheduler</w:t>
            </w:r>
          </w:p>
        </w:tc>
        <w:tc>
          <w:tcPr>
            <w:tcW w:w="3420" w:type="dxa"/>
          </w:tcPr>
          <w:p w:rsidR="00930289" w:rsidRPr="00EE654E" w:rsidRDefault="00EE654E" w:rsidP="00021F84">
            <w:pPr>
              <w:autoSpaceDE w:val="0"/>
              <w:autoSpaceDN w:val="0"/>
              <w:adjustRightInd w:val="0"/>
              <w:rPr>
                <w:rFonts w:cstheme="minorHAnsi"/>
              </w:rPr>
            </w:pPr>
            <w:proofErr w:type="spellStart"/>
            <w:r>
              <w:rPr>
                <w:rFonts w:cstheme="minorHAnsi"/>
              </w:rPr>
              <w:t>Q</w:t>
            </w:r>
            <w:r w:rsidRPr="00EE654E">
              <w:rPr>
                <w:rFonts w:cstheme="minorHAnsi"/>
              </w:rPr>
              <w:t>uartz.dataSource.default.connectionString</w:t>
            </w:r>
            <w:proofErr w:type="spellEnd"/>
          </w:p>
        </w:tc>
        <w:tc>
          <w:tcPr>
            <w:tcW w:w="3528" w:type="dxa"/>
          </w:tcPr>
          <w:p w:rsidR="00930289" w:rsidRPr="00140E42" w:rsidRDefault="00EE654E" w:rsidP="00021F84">
            <w:pPr>
              <w:autoSpaceDE w:val="0"/>
              <w:autoSpaceDN w:val="0"/>
              <w:adjustRightInd w:val="0"/>
              <w:rPr>
                <w:rFonts w:cstheme="minorHAnsi"/>
              </w:rPr>
            </w:pPr>
            <w:r>
              <w:rPr>
                <w:rFonts w:cstheme="minorHAnsi"/>
              </w:rPr>
              <w:t>Connection string for the Quartz scheduler database</w:t>
            </w:r>
          </w:p>
        </w:tc>
      </w:tr>
      <w:tr w:rsidR="00930289" w:rsidRPr="00140E42" w:rsidTr="00930289">
        <w:tc>
          <w:tcPr>
            <w:tcW w:w="1908" w:type="dxa"/>
          </w:tcPr>
          <w:p w:rsidR="00930289" w:rsidRDefault="00930289" w:rsidP="00021F84">
            <w:pPr>
              <w:autoSpaceDE w:val="0"/>
              <w:autoSpaceDN w:val="0"/>
              <w:adjustRightInd w:val="0"/>
              <w:rPr>
                <w:rFonts w:cstheme="minorHAnsi"/>
              </w:rPr>
            </w:pPr>
          </w:p>
        </w:tc>
        <w:tc>
          <w:tcPr>
            <w:tcW w:w="3420" w:type="dxa"/>
          </w:tcPr>
          <w:p w:rsidR="00930289" w:rsidRPr="00140E42" w:rsidRDefault="00930289" w:rsidP="00021F84">
            <w:pPr>
              <w:autoSpaceDE w:val="0"/>
              <w:autoSpaceDN w:val="0"/>
              <w:adjustRightInd w:val="0"/>
              <w:rPr>
                <w:rFonts w:cstheme="minorHAnsi"/>
              </w:rPr>
            </w:pPr>
          </w:p>
        </w:tc>
        <w:tc>
          <w:tcPr>
            <w:tcW w:w="3528" w:type="dxa"/>
          </w:tcPr>
          <w:p w:rsidR="00930289" w:rsidRPr="00140E42" w:rsidRDefault="00930289" w:rsidP="00021F84">
            <w:pPr>
              <w:autoSpaceDE w:val="0"/>
              <w:autoSpaceDN w:val="0"/>
              <w:adjustRightInd w:val="0"/>
              <w:rPr>
                <w:rFonts w:cstheme="minorHAnsi"/>
              </w:rPr>
            </w:pPr>
          </w:p>
        </w:tc>
      </w:tr>
      <w:tr w:rsidR="00EE654E" w:rsidRPr="00140E42" w:rsidTr="00930289">
        <w:tc>
          <w:tcPr>
            <w:tcW w:w="1908" w:type="dxa"/>
          </w:tcPr>
          <w:p w:rsidR="00EE654E" w:rsidRDefault="00EE654E" w:rsidP="00021F84">
            <w:pPr>
              <w:autoSpaceDE w:val="0"/>
              <w:autoSpaceDN w:val="0"/>
              <w:adjustRightInd w:val="0"/>
              <w:rPr>
                <w:rFonts w:cstheme="minorHAnsi"/>
              </w:rPr>
            </w:pPr>
            <w:r>
              <w:rPr>
                <w:rFonts w:cstheme="minorHAnsi"/>
              </w:rPr>
              <w:t>Application Logger</w:t>
            </w:r>
          </w:p>
        </w:tc>
        <w:tc>
          <w:tcPr>
            <w:tcW w:w="3420" w:type="dxa"/>
          </w:tcPr>
          <w:p w:rsidR="00EE654E" w:rsidRPr="00EE654E" w:rsidRDefault="00EE654E" w:rsidP="00021F84">
            <w:pPr>
              <w:autoSpaceDE w:val="0"/>
              <w:autoSpaceDN w:val="0"/>
              <w:adjustRightInd w:val="0"/>
              <w:rPr>
                <w:rFonts w:cstheme="minorHAnsi"/>
              </w:rPr>
            </w:pPr>
            <w:r w:rsidRPr="00EE654E">
              <w:rPr>
                <w:rFonts w:cstheme="minorHAnsi"/>
              </w:rPr>
              <w:t>&lt;file value="logs\" /&gt;</w:t>
            </w:r>
          </w:p>
        </w:tc>
        <w:tc>
          <w:tcPr>
            <w:tcW w:w="3528" w:type="dxa"/>
          </w:tcPr>
          <w:p w:rsidR="00EE654E" w:rsidRPr="00140E42" w:rsidRDefault="00EE654E" w:rsidP="00EE654E">
            <w:pPr>
              <w:autoSpaceDE w:val="0"/>
              <w:autoSpaceDN w:val="0"/>
              <w:adjustRightInd w:val="0"/>
              <w:rPr>
                <w:rFonts w:cstheme="minorHAnsi"/>
              </w:rPr>
            </w:pPr>
            <w:r>
              <w:rPr>
                <w:rFonts w:cstheme="minorHAnsi"/>
              </w:rPr>
              <w:t>Location of the Log4Net log file;  value is set of “logs” folder off the web site root folder</w:t>
            </w:r>
          </w:p>
        </w:tc>
      </w:tr>
      <w:tr w:rsidR="00EE654E" w:rsidRPr="00140E42" w:rsidTr="00930289">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021F84">
            <w:pPr>
              <w:autoSpaceDE w:val="0"/>
              <w:autoSpaceDN w:val="0"/>
              <w:adjustRightInd w:val="0"/>
              <w:rPr>
                <w:rFonts w:cstheme="minorHAnsi"/>
              </w:rPr>
            </w:pPr>
          </w:p>
        </w:tc>
      </w:tr>
      <w:tr w:rsidR="00EE654E" w:rsidRPr="00140E42" w:rsidTr="00930289">
        <w:tc>
          <w:tcPr>
            <w:tcW w:w="1908" w:type="dxa"/>
          </w:tcPr>
          <w:p w:rsidR="00EE654E" w:rsidRDefault="008C1C9F" w:rsidP="00021F84">
            <w:pPr>
              <w:autoSpaceDE w:val="0"/>
              <w:autoSpaceDN w:val="0"/>
              <w:adjustRightInd w:val="0"/>
              <w:rPr>
                <w:rFonts w:cstheme="minorHAnsi"/>
              </w:rPr>
            </w:pPr>
            <w:r>
              <w:rPr>
                <w:rFonts w:cstheme="minorHAnsi"/>
              </w:rPr>
              <w:t>Notification Mail Server</w:t>
            </w:r>
          </w:p>
        </w:tc>
        <w:tc>
          <w:tcPr>
            <w:tcW w:w="3420" w:type="dxa"/>
          </w:tcPr>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deliveryMethod</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from</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admin@dns3.local</w:t>
            </w:r>
            <w:r>
              <w:rPr>
                <w:rFonts w:ascii="Consolas" w:hAnsi="Consolas" w:cs="Consolas"/>
                <w:sz w:val="19"/>
                <w:szCs w:val="19"/>
              </w:rPr>
              <w:t>"</w:t>
            </w:r>
            <w:r>
              <w:rPr>
                <w:rFonts w:ascii="Consolas" w:hAnsi="Consolas" w:cs="Consolas"/>
                <w:color w:val="0000FF"/>
                <w:sz w:val="19"/>
                <w:szCs w:val="19"/>
              </w:rPr>
              <w:t>&gt;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specifiedPickupDirectory</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pickupDirectoryLocation</w:t>
            </w:r>
            <w:proofErr w:type="spellEnd"/>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c:\work\mail</w:t>
            </w:r>
            <w:r>
              <w:rPr>
                <w:rFonts w:ascii="Consolas" w:hAnsi="Consolas" w:cs="Consolas"/>
                <w:sz w:val="19"/>
                <w:szCs w:val="19"/>
              </w:rPr>
              <w:t>"</w:t>
            </w:r>
            <w:r>
              <w:rPr>
                <w:rFonts w:ascii="Consolas" w:hAnsi="Consolas" w:cs="Consolas"/>
                <w:color w:val="0000FF"/>
                <w:sz w:val="19"/>
                <w:szCs w:val="19"/>
              </w:rPr>
              <w:t xml:space="preserve"> /&gt;</w:t>
            </w:r>
          </w:p>
          <w:p w:rsidR="008C1C9F" w:rsidRDefault="008C1C9F" w:rsidP="008C1C9F">
            <w:pPr>
              <w:autoSpaceDE w:val="0"/>
              <w:autoSpaceDN w:val="0"/>
              <w:adjustRightInd w:val="0"/>
              <w:ind w:left="522" w:hanging="522"/>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network</w:t>
            </w:r>
            <w:r>
              <w:rPr>
                <w:rFonts w:ascii="Consolas" w:hAnsi="Consolas" w:cs="Consolas"/>
                <w:color w:val="0000FF"/>
                <w:sz w:val="19"/>
                <w:szCs w:val="19"/>
              </w:rPr>
              <w:t xml:space="preserve"> </w:t>
            </w:r>
            <w:r>
              <w:rPr>
                <w:rFonts w:ascii="Consolas" w:hAnsi="Consolas" w:cs="Consolas"/>
                <w:color w:val="FF0000"/>
                <w:sz w:val="19"/>
                <w:szCs w:val="19"/>
              </w:rPr>
              <w:t>host</w:t>
            </w:r>
            <w:r>
              <w:rPr>
                <w:rFonts w:ascii="Consolas" w:hAnsi="Consolas" w:cs="Consolas"/>
                <w:color w:val="0000FF"/>
                <w:sz w:val="19"/>
                <w:szCs w:val="19"/>
              </w:rPr>
              <w:t>=</w:t>
            </w:r>
            <w:r>
              <w:rPr>
                <w:rFonts w:ascii="Consolas" w:hAnsi="Consolas" w:cs="Consolas"/>
                <w:sz w:val="19"/>
                <w:szCs w:val="19"/>
              </w:rPr>
              <w:t>"</w:t>
            </w:r>
            <w:proofErr w:type="spellStart"/>
            <w:r>
              <w:rPr>
                <w:rFonts w:ascii="Consolas" w:hAnsi="Consolas" w:cs="Consolas"/>
                <w:color w:val="0000FF"/>
                <w:sz w:val="19"/>
                <w:szCs w:val="19"/>
              </w:rPr>
              <w:t>localhost</w:t>
            </w:r>
            <w:proofErr w:type="spellEnd"/>
            <w:r>
              <w:rPr>
                <w:rFonts w:ascii="Consolas" w:hAnsi="Consolas" w:cs="Consolas"/>
                <w:sz w:val="19"/>
                <w:szCs w:val="19"/>
              </w:rPr>
              <w:t>"</w:t>
            </w:r>
            <w:r>
              <w:rPr>
                <w:rFonts w:ascii="Consolas" w:hAnsi="Consolas" w:cs="Consolas"/>
                <w:color w:val="0000FF"/>
                <w:sz w:val="19"/>
                <w:szCs w:val="19"/>
              </w:rPr>
              <w:t xml:space="preserve"> /&gt;</w:t>
            </w:r>
          </w:p>
          <w:p w:rsidR="00EE654E" w:rsidRPr="00140E42" w:rsidRDefault="008C1C9F" w:rsidP="008C1C9F">
            <w:pPr>
              <w:autoSpaceDE w:val="0"/>
              <w:autoSpaceDN w:val="0"/>
              <w:adjustRightInd w:val="0"/>
              <w:rPr>
                <w:rFonts w:cstheme="minorHAnsi"/>
              </w:rPr>
            </w:pPr>
            <w:r>
              <w:rPr>
                <w:rFonts w:ascii="Consolas" w:hAnsi="Consolas" w:cs="Consolas"/>
                <w:color w:val="0000FF"/>
                <w:sz w:val="19"/>
                <w:szCs w:val="19"/>
              </w:rPr>
              <w:t>&lt;/</w:t>
            </w:r>
            <w:proofErr w:type="spellStart"/>
            <w:r>
              <w:rPr>
                <w:rFonts w:ascii="Consolas" w:hAnsi="Consolas" w:cs="Consolas"/>
                <w:color w:val="A31515"/>
                <w:sz w:val="19"/>
                <w:szCs w:val="19"/>
              </w:rPr>
              <w:t>smtp</w:t>
            </w:r>
            <w:proofErr w:type="spellEnd"/>
            <w:r>
              <w:rPr>
                <w:rFonts w:ascii="Consolas" w:hAnsi="Consolas" w:cs="Consolas"/>
                <w:color w:val="0000FF"/>
                <w:sz w:val="19"/>
                <w:szCs w:val="19"/>
              </w:rPr>
              <w:t>&gt;</w:t>
            </w:r>
          </w:p>
        </w:tc>
        <w:tc>
          <w:tcPr>
            <w:tcW w:w="3528" w:type="dxa"/>
          </w:tcPr>
          <w:p w:rsidR="00EE654E" w:rsidRPr="00140E42" w:rsidRDefault="008C1C9F" w:rsidP="008C1C9F">
            <w:pPr>
              <w:autoSpaceDE w:val="0"/>
              <w:autoSpaceDN w:val="0"/>
              <w:adjustRightInd w:val="0"/>
              <w:rPr>
                <w:rFonts w:cstheme="minorHAnsi"/>
              </w:rPr>
            </w:pPr>
            <w:r>
              <w:rPr>
                <w:rFonts w:cstheme="minorHAnsi"/>
              </w:rPr>
              <w:t>Specifies the SMTP server settings, from email address used in outgoing emails to users, and the location of the folder where the mail is stored</w:t>
            </w:r>
          </w:p>
        </w:tc>
      </w:tr>
      <w:tr w:rsidR="00EE654E" w:rsidRPr="00140E42" w:rsidTr="00930289">
        <w:tc>
          <w:tcPr>
            <w:tcW w:w="1908" w:type="dxa"/>
          </w:tcPr>
          <w:p w:rsidR="00EE654E" w:rsidRDefault="00EE654E" w:rsidP="00021F84">
            <w:pPr>
              <w:autoSpaceDE w:val="0"/>
              <w:autoSpaceDN w:val="0"/>
              <w:adjustRightInd w:val="0"/>
              <w:rPr>
                <w:rFonts w:cstheme="minorHAnsi"/>
              </w:rPr>
            </w:pPr>
          </w:p>
        </w:tc>
        <w:tc>
          <w:tcPr>
            <w:tcW w:w="3420" w:type="dxa"/>
          </w:tcPr>
          <w:p w:rsidR="00EE654E" w:rsidRPr="00140E42" w:rsidRDefault="00EE654E" w:rsidP="00021F84">
            <w:pPr>
              <w:autoSpaceDE w:val="0"/>
              <w:autoSpaceDN w:val="0"/>
              <w:adjustRightInd w:val="0"/>
              <w:rPr>
                <w:rFonts w:cstheme="minorHAnsi"/>
              </w:rPr>
            </w:pPr>
          </w:p>
        </w:tc>
        <w:tc>
          <w:tcPr>
            <w:tcW w:w="3528" w:type="dxa"/>
          </w:tcPr>
          <w:p w:rsidR="00EE654E" w:rsidRPr="00140E42" w:rsidRDefault="00EE654E" w:rsidP="00171C7B">
            <w:pPr>
              <w:keepNext/>
              <w:autoSpaceDE w:val="0"/>
              <w:autoSpaceDN w:val="0"/>
              <w:adjustRightInd w:val="0"/>
              <w:rPr>
                <w:rFonts w:cstheme="minorHAnsi"/>
              </w:rPr>
            </w:pPr>
          </w:p>
        </w:tc>
      </w:tr>
    </w:tbl>
    <w:p w:rsidR="00520569" w:rsidRDefault="00520569" w:rsidP="002F1F55">
      <w:pPr>
        <w:pStyle w:val="Heading2"/>
      </w:pPr>
      <w:bookmarkStart w:id="162" w:name="_Toc360201504"/>
      <w:r>
        <w:t>Enabling X.509 Certificate Authentication</w:t>
      </w:r>
      <w:bookmarkEnd w:id="162"/>
    </w:p>
    <w:p w:rsidR="00086459" w:rsidRDefault="00086459" w:rsidP="00086459">
      <w:pPr>
        <w:rPr>
          <w:lang w:eastAsia="ar-SA"/>
        </w:rPr>
      </w:pPr>
      <w:r>
        <w:rPr>
          <w:lang w:eastAsia="ar-SA"/>
        </w:rPr>
        <w:t xml:space="preserve">In the Managing Users section above, the process to enable the user of X.509 certificates is described for a given </w:t>
      </w:r>
      <w:r w:rsidR="003F0B36">
        <w:rPr>
          <w:lang w:eastAsia="ar-SA"/>
        </w:rPr>
        <w:t>user;</w:t>
      </w:r>
      <w:r>
        <w:rPr>
          <w:lang w:eastAsia="ar-SA"/>
        </w:rPr>
        <w:t xml:space="preserve"> however the </w:t>
      </w:r>
      <w:r w:rsidR="00CF56E9">
        <w:t>PMN</w:t>
      </w:r>
      <w:r>
        <w:rPr>
          <w:lang w:eastAsia="ar-SA"/>
        </w:rPr>
        <w:t xml:space="preserve"> web server needs to install the certificates of any root certificate authoritie</w:t>
      </w:r>
      <w:r w:rsidR="003F0B36">
        <w:rPr>
          <w:lang w:eastAsia="ar-SA"/>
        </w:rPr>
        <w:t xml:space="preserve">s that have issued certificates </w:t>
      </w:r>
      <w:r>
        <w:rPr>
          <w:lang w:eastAsia="ar-SA"/>
        </w:rPr>
        <w:t xml:space="preserve">used by </w:t>
      </w:r>
      <w:r w:rsidR="00CF56E9">
        <w:t>PMN</w:t>
      </w:r>
      <w:r>
        <w:rPr>
          <w:lang w:eastAsia="ar-SA"/>
        </w:rPr>
        <w:t xml:space="preserve"> users.</w:t>
      </w:r>
      <w:r w:rsidR="003F0B36">
        <w:rPr>
          <w:lang w:eastAsia="ar-SA"/>
        </w:rPr>
        <w:t xml:space="preserve">  This allows the web server to validate the authenticity of the user’s certificate.</w:t>
      </w:r>
    </w:p>
    <w:p w:rsidR="00086459" w:rsidRDefault="00086459" w:rsidP="00086459">
      <w:pPr>
        <w:rPr>
          <w:lang w:eastAsia="ar-SA"/>
        </w:rPr>
      </w:pPr>
    </w:p>
    <w:p w:rsidR="00021F84" w:rsidRDefault="00DD5EED" w:rsidP="00086459">
      <w:pPr>
        <w:rPr>
          <w:lang w:eastAsia="ar-SA"/>
        </w:rPr>
      </w:pPr>
      <w:r>
        <w:t xml:space="preserve">To install the root CA certificates, open MMC and go into the Certificate Store under the computer account.  Right click the Trusted Root Certificate Authorities folder and click All Tasks &gt; Import.  Then follow the Import steps to import the Root Certificate.  Lastly, if the X.509 cert was not created off of a publically known CA such as </w:t>
      </w:r>
      <w:proofErr w:type="spellStart"/>
      <w:r>
        <w:t>Verisign</w:t>
      </w:r>
      <w:proofErr w:type="spellEnd"/>
      <w:r>
        <w:t xml:space="preserve">, Go-Daddy, </w:t>
      </w:r>
      <w:proofErr w:type="spellStart"/>
      <w:r>
        <w:t>Digicert</w:t>
      </w:r>
      <w:proofErr w:type="spellEnd"/>
      <w:r>
        <w:t>, etc., then change the registry key “</w:t>
      </w:r>
      <w:r>
        <w:rPr>
          <w:b/>
          <w:bCs/>
        </w:rPr>
        <w:t xml:space="preserve">HKEY_LOCAL_MACHINE\SYSTEM\CurrentControlSet\Control\SecurityProviders\SCHANNEL\ </w:t>
      </w:r>
      <w:proofErr w:type="spellStart"/>
      <w:r>
        <w:rPr>
          <w:b/>
          <w:bCs/>
        </w:rPr>
        <w:t>SendTrustedIssuerList</w:t>
      </w:r>
      <w:proofErr w:type="spellEnd"/>
      <w:r>
        <w:t>” from 1 to 0 and restart the server.</w:t>
      </w:r>
    </w:p>
    <w:p w:rsidR="00021F84" w:rsidRDefault="00021F84" w:rsidP="002F1F55">
      <w:pPr>
        <w:pStyle w:val="Heading2"/>
      </w:pPr>
      <w:bookmarkStart w:id="163" w:name="_Toc360201505"/>
      <w:r>
        <w:t>Application Log</w:t>
      </w:r>
      <w:bookmarkEnd w:id="163"/>
    </w:p>
    <w:p w:rsidR="00546CF4" w:rsidRDefault="00CA29D2" w:rsidP="007C6A41">
      <w:pPr>
        <w:rPr>
          <w:lang w:eastAsia="ar-SA"/>
        </w:rPr>
      </w:pPr>
      <w:r>
        <w:rPr>
          <w:lang w:eastAsia="ar-SA"/>
        </w:rPr>
        <w:t>PopMedNet</w:t>
      </w:r>
      <w:r w:rsidR="00CF56E9">
        <w:rPr>
          <w:lang w:eastAsia="ar-SA"/>
        </w:rPr>
        <w:t>™</w:t>
      </w:r>
      <w:r w:rsidR="007C6A41">
        <w:rPr>
          <w:lang w:eastAsia="ar-SA"/>
        </w:rPr>
        <w:t xml:space="preserve"> uses Log4Net as the logging service.  The location and logging information level of the log is specified in the </w:t>
      </w:r>
      <w:r>
        <w:rPr>
          <w:lang w:eastAsia="ar-SA"/>
        </w:rPr>
        <w:t>PopMedNet</w:t>
      </w:r>
      <w:r w:rsidR="007C6A41">
        <w:rPr>
          <w:lang w:eastAsia="ar-SA"/>
        </w:rPr>
        <w:t xml:space="preserve"> web configuration file.</w:t>
      </w:r>
    </w:p>
    <w:p w:rsidR="00546CF4" w:rsidRDefault="00546CF4">
      <w:pPr>
        <w:rPr>
          <w:lang w:eastAsia="ar-SA"/>
        </w:rPr>
      </w:pPr>
      <w:r>
        <w:rPr>
          <w:lang w:eastAsia="ar-SA"/>
        </w:rPr>
        <w:br w:type="page"/>
      </w:r>
    </w:p>
    <w:p w:rsidR="00520569" w:rsidRDefault="00520569" w:rsidP="00021F84">
      <w:pPr>
        <w:pStyle w:val="Heading1"/>
      </w:pPr>
      <w:bookmarkStart w:id="164" w:name="_Toc360201506"/>
      <w:r>
        <w:t>Scheduler Service</w:t>
      </w:r>
      <w:bookmarkEnd w:id="164"/>
    </w:p>
    <w:p w:rsidR="00546CF4" w:rsidRDefault="008F601B" w:rsidP="008F601B">
      <w:pPr>
        <w:rPr>
          <w:lang w:eastAsia="ar-SA"/>
        </w:rPr>
      </w:pPr>
      <w:r>
        <w:rPr>
          <w:lang w:eastAsia="ar-SA"/>
        </w:rPr>
        <w:t>The Scheduler Service is a separate Windo</w:t>
      </w:r>
      <w:r w:rsidR="00221FD4">
        <w:rPr>
          <w:lang w:eastAsia="ar-SA"/>
        </w:rPr>
        <w:t>ws Service based on the Quartz S</w:t>
      </w:r>
      <w:r>
        <w:rPr>
          <w:lang w:eastAsia="ar-SA"/>
        </w:rPr>
        <w:t>chedul</w:t>
      </w:r>
      <w:r w:rsidR="00221FD4">
        <w:rPr>
          <w:lang w:eastAsia="ar-SA"/>
        </w:rPr>
        <w:t>er</w:t>
      </w:r>
      <w:r>
        <w:rPr>
          <w:lang w:eastAsia="ar-SA"/>
        </w:rPr>
        <w:t xml:space="preserve"> engine</w:t>
      </w:r>
      <w:r w:rsidR="00221FD4">
        <w:rPr>
          <w:lang w:eastAsia="ar-SA"/>
        </w:rPr>
        <w:t xml:space="preserve"> (</w:t>
      </w:r>
      <w:hyperlink r:id="rId81" w:history="1">
        <w:r w:rsidR="00221FD4">
          <w:rPr>
            <w:rStyle w:val="Hyperlink"/>
          </w:rPr>
          <w:t>http://quartz-scheduler.org/</w:t>
        </w:r>
      </w:hyperlink>
      <w:r w:rsidR="00221FD4">
        <w:rPr>
          <w:lang w:eastAsia="ar-SA"/>
        </w:rPr>
        <w:t>)</w:t>
      </w:r>
      <w:r>
        <w:rPr>
          <w:lang w:eastAsia="ar-SA"/>
        </w:rPr>
        <w:t xml:space="preserve"> that is used to manage requests scheduling, notifications, and garbage cleanup within </w:t>
      </w:r>
      <w:r w:rsidR="00CF56E9">
        <w:rPr>
          <w:lang w:eastAsia="ar-SA"/>
        </w:rPr>
        <w:t>PMN</w:t>
      </w:r>
      <w:r>
        <w:rPr>
          <w:lang w:eastAsia="ar-SA"/>
        </w:rPr>
        <w:t xml:space="preserve">.  This service is installed on an application server and configured to connect to </w:t>
      </w:r>
      <w:r w:rsidR="00CF56E9">
        <w:rPr>
          <w:lang w:eastAsia="ar-SA"/>
        </w:rPr>
        <w:t>PMN</w:t>
      </w:r>
      <w:r>
        <w:rPr>
          <w:lang w:eastAsia="ar-SA"/>
        </w:rPr>
        <w:t xml:space="preserve"> to perform its </w:t>
      </w:r>
      <w:r w:rsidR="00CF56E9">
        <w:rPr>
          <w:lang w:eastAsia="ar-SA"/>
        </w:rPr>
        <w:t>work</w:t>
      </w:r>
      <w:r>
        <w:rPr>
          <w:lang w:eastAsia="ar-SA"/>
        </w:rPr>
        <w:t xml:space="preserve">.  The Scheduler can be installed using </w:t>
      </w:r>
      <w:r w:rsidR="00593220">
        <w:rPr>
          <w:lang w:eastAsia="ar-SA"/>
        </w:rPr>
        <w:t xml:space="preserve">an </w:t>
      </w:r>
      <w:r>
        <w:rPr>
          <w:lang w:eastAsia="ar-SA"/>
        </w:rPr>
        <w:t>install package</w:t>
      </w:r>
      <w:r w:rsidR="00593220">
        <w:rPr>
          <w:lang w:eastAsia="ar-SA"/>
        </w:rPr>
        <w:t xml:space="preserve"> that is part of the </w:t>
      </w:r>
      <w:r w:rsidR="00CF56E9">
        <w:rPr>
          <w:lang w:eastAsia="ar-SA"/>
        </w:rPr>
        <w:t>PMN</w:t>
      </w:r>
      <w:r w:rsidR="00593220">
        <w:rPr>
          <w:lang w:eastAsia="ar-SA"/>
        </w:rPr>
        <w:t xml:space="preserve"> solution</w:t>
      </w:r>
      <w:r>
        <w:rPr>
          <w:lang w:eastAsia="ar-SA"/>
        </w:rPr>
        <w:t>.  Once installed, follow the readme file in the scheduler install folder for instructions on how to configure it.</w:t>
      </w:r>
    </w:p>
    <w:p w:rsidR="00546CF4" w:rsidRDefault="00546CF4">
      <w:pPr>
        <w:rPr>
          <w:lang w:eastAsia="ar-SA"/>
        </w:rPr>
      </w:pPr>
      <w:r>
        <w:rPr>
          <w:lang w:eastAsia="ar-SA"/>
        </w:rPr>
        <w:br w:type="page"/>
      </w:r>
    </w:p>
    <w:p w:rsidR="00520569" w:rsidRDefault="00EE0D73" w:rsidP="00021F84">
      <w:pPr>
        <w:pStyle w:val="Heading1"/>
      </w:pPr>
      <w:bookmarkStart w:id="165" w:name="_Toc360201507"/>
      <w:proofErr w:type="spellStart"/>
      <w:r>
        <w:t>Theming</w:t>
      </w:r>
      <w:proofErr w:type="spellEnd"/>
      <w:r>
        <w:t xml:space="preserve"> and </w:t>
      </w:r>
      <w:r w:rsidR="00520569">
        <w:t xml:space="preserve">Branding </w:t>
      </w:r>
      <w:r w:rsidR="00CA29D2">
        <w:t>PopMedNet</w:t>
      </w:r>
      <w:bookmarkEnd w:id="165"/>
    </w:p>
    <w:p w:rsidR="00546CF4" w:rsidRDefault="006C08E8" w:rsidP="008F601B">
      <w:pPr>
        <w:rPr>
          <w:lang w:eastAsia="ar-SA"/>
        </w:rPr>
      </w:pPr>
      <w:r>
        <w:rPr>
          <w:rFonts w:cstheme="minorHAnsi"/>
          <w:color w:val="000000"/>
          <w:szCs w:val="22"/>
          <w:shd w:val="clear" w:color="auto" w:fill="FFFFFF"/>
        </w:rPr>
        <w:t>PopMedNet</w:t>
      </w:r>
      <w:r>
        <w:rPr>
          <w:lang w:eastAsia="ar-SA"/>
        </w:rPr>
        <w:t xml:space="preserve">™ </w:t>
      </w:r>
      <w:r w:rsidR="009074AB">
        <w:rPr>
          <w:lang w:eastAsia="ar-SA"/>
        </w:rPr>
        <w:t xml:space="preserve">may be branded and </w:t>
      </w:r>
      <w:r w:rsidR="00CF56E9">
        <w:rPr>
          <w:lang w:eastAsia="ar-SA"/>
        </w:rPr>
        <w:t xml:space="preserve">its </w:t>
      </w:r>
      <w:r w:rsidR="009074AB">
        <w:rPr>
          <w:lang w:eastAsia="ar-SA"/>
        </w:rPr>
        <w:t>content changed through the user of a custom</w:t>
      </w:r>
      <w:r w:rsidR="00EE0D73">
        <w:rPr>
          <w:lang w:eastAsia="ar-SA"/>
        </w:rPr>
        <w:t xml:space="preserve"> theme</w:t>
      </w:r>
      <w:r w:rsidR="009074AB">
        <w:rPr>
          <w:lang w:eastAsia="ar-SA"/>
        </w:rPr>
        <w:t xml:space="preserve"> facility that is modeled after Microsoft’s satellite DLL scheme used to translate web sites into different locales.  Custom assemblies are developed with the embedded resource content to be used in lieu of the default content and given the same name as the </w:t>
      </w:r>
      <w:r w:rsidR="00EE0D73">
        <w:rPr>
          <w:lang w:eastAsia="ar-SA"/>
        </w:rPr>
        <w:t xml:space="preserve">base </w:t>
      </w:r>
      <w:r w:rsidR="009074AB">
        <w:rPr>
          <w:lang w:eastAsia="ar-SA"/>
        </w:rPr>
        <w:t xml:space="preserve">DLL </w:t>
      </w:r>
      <w:r w:rsidR="00EE0D73">
        <w:rPr>
          <w:lang w:eastAsia="ar-SA"/>
        </w:rPr>
        <w:t xml:space="preserve">it overrides </w:t>
      </w:r>
      <w:r w:rsidR="009074AB">
        <w:rPr>
          <w:lang w:eastAsia="ar-SA"/>
        </w:rPr>
        <w:t xml:space="preserve">with a special </w:t>
      </w:r>
      <w:r w:rsidR="00EE0D73">
        <w:rPr>
          <w:lang w:eastAsia="ar-SA"/>
        </w:rPr>
        <w:t xml:space="preserve">theme name </w:t>
      </w:r>
      <w:r w:rsidR="009074AB">
        <w:rPr>
          <w:lang w:eastAsia="ar-SA"/>
        </w:rPr>
        <w:t>extension.  These satellite assemblies are copied into the binary folder of the web site containing the base assemblies they override</w:t>
      </w:r>
      <w:r w:rsidR="00EE0D73">
        <w:rPr>
          <w:lang w:eastAsia="ar-SA"/>
        </w:rPr>
        <w:t>, and the theme name is set</w:t>
      </w:r>
      <w:r w:rsidR="007C6A41">
        <w:rPr>
          <w:lang w:eastAsia="ar-SA"/>
        </w:rPr>
        <w:t xml:space="preserve"> using the “</w:t>
      </w:r>
      <w:proofErr w:type="spellStart"/>
      <w:r w:rsidR="007C6A41">
        <w:rPr>
          <w:lang w:eastAsia="ar-SA"/>
        </w:rPr>
        <w:t>CurrentTheme</w:t>
      </w:r>
      <w:proofErr w:type="spellEnd"/>
      <w:r w:rsidR="007C6A41">
        <w:rPr>
          <w:lang w:eastAsia="ar-SA"/>
        </w:rPr>
        <w:t>” parameter</w:t>
      </w:r>
      <w:r w:rsidR="00EE0D73">
        <w:rPr>
          <w:lang w:eastAsia="ar-SA"/>
        </w:rPr>
        <w:t xml:space="preserve"> in the web configuration file (See web configuration section </w:t>
      </w:r>
      <w:r w:rsidR="00021F84">
        <w:rPr>
          <w:lang w:eastAsia="ar-SA"/>
        </w:rPr>
        <w:t>above</w:t>
      </w:r>
      <w:r w:rsidR="00EE0D73">
        <w:rPr>
          <w:lang w:eastAsia="ar-SA"/>
        </w:rPr>
        <w:t>)</w:t>
      </w:r>
      <w:r w:rsidR="009074AB">
        <w:rPr>
          <w:lang w:eastAsia="ar-SA"/>
        </w:rPr>
        <w:t xml:space="preserve">.  Whenever a page is rendered, the rendering engine looks for an override for each of the resources used on the page, and if one is found, its content is used in lieu of the base assembly.  See </w:t>
      </w:r>
      <w:r w:rsidR="006504C5">
        <w:rPr>
          <w:lang w:eastAsia="ar-SA"/>
        </w:rPr>
        <w:t xml:space="preserve">the readme file in the Web/Themes folder of the </w:t>
      </w:r>
      <w:r w:rsidR="00CF56E9">
        <w:rPr>
          <w:lang w:eastAsia="ar-SA"/>
        </w:rPr>
        <w:t>PMN</w:t>
      </w:r>
      <w:r w:rsidR="006504C5">
        <w:rPr>
          <w:lang w:eastAsia="ar-SA"/>
        </w:rPr>
        <w:t xml:space="preserve"> solution files for details on building satellite assemblies.</w:t>
      </w:r>
    </w:p>
    <w:p w:rsidR="00546CF4" w:rsidRDefault="00546CF4">
      <w:pPr>
        <w:rPr>
          <w:lang w:eastAsia="ar-SA"/>
        </w:rPr>
      </w:pPr>
      <w:r>
        <w:rPr>
          <w:lang w:eastAsia="ar-SA"/>
        </w:rPr>
        <w:br w:type="page"/>
      </w:r>
    </w:p>
    <w:p w:rsidR="00B8245A" w:rsidRDefault="000C6315" w:rsidP="00021F84">
      <w:pPr>
        <w:pStyle w:val="Heading1"/>
      </w:pPr>
      <w:bookmarkStart w:id="166" w:name="_Toc360201508"/>
      <w:r>
        <w:t xml:space="preserve">Hosting </w:t>
      </w:r>
      <w:r w:rsidR="00B8245A" w:rsidRPr="00BA05C4">
        <w:t xml:space="preserve">Technical and Security </w:t>
      </w:r>
      <w:bookmarkEnd w:id="126"/>
      <w:bookmarkEnd w:id="127"/>
      <w:r w:rsidR="00B8245A" w:rsidRPr="00BA05C4">
        <w:t>Overview</w:t>
      </w:r>
      <w:bookmarkStart w:id="167" w:name="_Toc267519530"/>
      <w:bookmarkStart w:id="168" w:name="_Toc215887907"/>
      <w:bookmarkEnd w:id="128"/>
      <w:bookmarkEnd w:id="129"/>
      <w:bookmarkEnd w:id="167"/>
      <w:bookmarkEnd w:id="166"/>
    </w:p>
    <w:p w:rsidR="00CF56E9" w:rsidRPr="00CF56E9" w:rsidRDefault="00CF56E9" w:rsidP="00CF56E9">
      <w:pPr>
        <w:rPr>
          <w:lang w:eastAsia="ar-SA"/>
        </w:rPr>
      </w:pPr>
      <w:r w:rsidRPr="00BA05C4">
        <w:rPr>
          <w:rFonts w:cs="Arial"/>
        </w:rPr>
        <w:t xml:space="preserve">This section provides a detailed description of the hosting, security, and support features of the </w:t>
      </w:r>
      <w:r>
        <w:rPr>
          <w:rFonts w:cs="Arial"/>
        </w:rPr>
        <w:t xml:space="preserve">PopMedNet™ application that is currently supporting several networks including the </w:t>
      </w:r>
      <w:r w:rsidRPr="00BA05C4">
        <w:rPr>
          <w:rFonts w:cs="Arial"/>
        </w:rPr>
        <w:t>FDA Mini-Sentinel</w:t>
      </w:r>
      <w:r>
        <w:rPr>
          <w:rFonts w:cs="Arial"/>
        </w:rPr>
        <w:t xml:space="preserve">, AHRQ </w:t>
      </w:r>
      <w:r>
        <w:t xml:space="preserve">Scalable </w:t>
      </w:r>
      <w:proofErr w:type="spellStart"/>
      <w:r>
        <w:t>PArtnering</w:t>
      </w:r>
      <w:proofErr w:type="spellEnd"/>
      <w:r>
        <w:t xml:space="preserve"> Network (</w:t>
      </w:r>
      <w:r>
        <w:rPr>
          <w:rFonts w:cs="Arial"/>
        </w:rPr>
        <w:t>SPAN), and State of Massachusetts Department of Public Health Network (</w:t>
      </w:r>
      <w:proofErr w:type="spellStart"/>
      <w:r>
        <w:rPr>
          <w:rFonts w:cs="Arial"/>
        </w:rPr>
        <w:t>MDPHnet</w:t>
      </w:r>
      <w:proofErr w:type="spellEnd"/>
      <w:r>
        <w:rPr>
          <w:rFonts w:cs="Arial"/>
        </w:rPr>
        <w:t>).</w:t>
      </w:r>
    </w:p>
    <w:p w:rsidR="00B8245A" w:rsidRPr="00A359B1" w:rsidRDefault="00A359B1" w:rsidP="002F1F55">
      <w:pPr>
        <w:pStyle w:val="Heading2"/>
        <w:rPr>
          <w:rFonts w:cs="Arial"/>
        </w:rPr>
      </w:pPr>
      <w:bookmarkStart w:id="169" w:name="_Toc291053832"/>
      <w:bookmarkStart w:id="170" w:name="_Toc360201509"/>
      <w:bookmarkEnd w:id="168"/>
      <w:r>
        <w:t>Hosting and</w:t>
      </w:r>
      <w:r w:rsidR="008C6D14" w:rsidRPr="00A359B1">
        <w:t xml:space="preserve"> Support Requirements</w:t>
      </w:r>
      <w:bookmarkEnd w:id="169"/>
      <w:bookmarkEnd w:id="170"/>
    </w:p>
    <w:p w:rsidR="00B8245A" w:rsidRPr="00BA05C4" w:rsidRDefault="008C20C9" w:rsidP="00B8245A">
      <w:pPr>
        <w:pStyle w:val="ListParagraph"/>
        <w:ind w:left="0"/>
        <w:rPr>
          <w:rFonts w:asciiTheme="minorHAnsi" w:eastAsia="Times New Roman" w:hAnsiTheme="minorHAnsi" w:cs="Arial"/>
          <w:color w:val="000000"/>
        </w:rPr>
      </w:pPr>
      <w:r w:rsidRPr="00BA05C4">
        <w:rPr>
          <w:rFonts w:asciiTheme="minorHAnsi" w:hAnsiTheme="minorHAnsi" w:cs="Arial"/>
        </w:rPr>
        <w:t>Each network is hosted separately in the same secure environment</w:t>
      </w:r>
      <w:r w:rsidR="00582D72" w:rsidRPr="00BA05C4">
        <w:rPr>
          <w:rFonts w:asciiTheme="minorHAnsi" w:hAnsiTheme="minorHAnsi" w:cs="Arial"/>
        </w:rPr>
        <w:t>; t</w:t>
      </w:r>
      <w:r w:rsidRPr="00BA05C4">
        <w:rPr>
          <w:rFonts w:asciiTheme="minorHAnsi" w:hAnsiTheme="minorHAnsi" w:cs="Arial"/>
        </w:rPr>
        <w:t xml:space="preserve">here are separate portals and separate implementations of the system. </w:t>
      </w:r>
      <w:r w:rsidR="00B8245A" w:rsidRPr="00BA05C4">
        <w:rPr>
          <w:rFonts w:asciiTheme="minorHAnsi" w:hAnsiTheme="minorHAnsi" w:cs="Arial"/>
        </w:rPr>
        <w:t>The next two sections describe the system hosting infrastructure and security controls.</w:t>
      </w:r>
    </w:p>
    <w:p w:rsidR="00B8245A" w:rsidRPr="00BA05C4" w:rsidRDefault="00B8245A" w:rsidP="00B8245A">
      <w:pPr>
        <w:pStyle w:val="ListParagraph"/>
        <w:spacing w:after="0"/>
        <w:ind w:left="0"/>
        <w:rPr>
          <w:rFonts w:asciiTheme="minorHAnsi" w:eastAsia="Times New Roman" w:hAnsiTheme="minorHAnsi" w:cs="Arial"/>
          <w:color w:val="000000"/>
        </w:rPr>
      </w:pPr>
    </w:p>
    <w:p w:rsidR="00B8245A" w:rsidRPr="00BA05C4" w:rsidRDefault="00B8245A" w:rsidP="00B8245A">
      <w:pPr>
        <w:rPr>
          <w:rFonts w:cs="Arial"/>
          <w:szCs w:val="22"/>
        </w:rPr>
      </w:pPr>
      <w:r w:rsidRPr="00BA05C4">
        <w:rPr>
          <w:rFonts w:cs="Arial"/>
          <w:szCs w:val="22"/>
        </w:rPr>
        <w:t xml:space="preserve">Hosting, Security and Support for </w:t>
      </w:r>
      <w:r w:rsidR="00326B8A">
        <w:rPr>
          <w:rFonts w:cs="Arial"/>
          <w:szCs w:val="22"/>
        </w:rPr>
        <w:t xml:space="preserve">the </w:t>
      </w:r>
      <w:r w:rsidR="00CA29D2">
        <w:rPr>
          <w:rFonts w:cs="Arial"/>
          <w:szCs w:val="22"/>
        </w:rPr>
        <w:t>PopMedNet</w:t>
      </w:r>
      <w:r w:rsidR="00B31E12">
        <w:rPr>
          <w:rFonts w:cs="Arial"/>
          <w:szCs w:val="22"/>
        </w:rPr>
        <w:t>™</w:t>
      </w:r>
      <w:r w:rsidR="00326B8A">
        <w:rPr>
          <w:rFonts w:cs="Arial"/>
          <w:szCs w:val="22"/>
        </w:rPr>
        <w:t xml:space="preserve"> software application</w:t>
      </w:r>
      <w:r w:rsidRPr="00BA05C4">
        <w:rPr>
          <w:rFonts w:cs="Arial"/>
          <w:szCs w:val="22"/>
        </w:rPr>
        <w:t xml:space="preserve"> </w:t>
      </w:r>
      <w:r w:rsidR="00582D72" w:rsidRPr="00BA05C4">
        <w:rPr>
          <w:rFonts w:cs="Arial"/>
          <w:szCs w:val="22"/>
        </w:rPr>
        <w:t xml:space="preserve">is provided by LPP and </w:t>
      </w:r>
      <w:r w:rsidRPr="00BA05C4">
        <w:rPr>
          <w:rFonts w:cs="Arial"/>
          <w:szCs w:val="22"/>
        </w:rPr>
        <w:t>consist</w:t>
      </w:r>
      <w:r w:rsidR="00582D72" w:rsidRPr="00BA05C4">
        <w:rPr>
          <w:rFonts w:cs="Arial"/>
          <w:szCs w:val="22"/>
        </w:rPr>
        <w:t>s</w:t>
      </w:r>
      <w:r w:rsidRPr="00BA05C4">
        <w:rPr>
          <w:rFonts w:cs="Arial"/>
          <w:szCs w:val="22"/>
        </w:rPr>
        <w:t xml:space="preserve"> of: </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that is compliant with Federal Information Security Management Act (FISMA) requirements</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Hosting through the full software development lifecycle (including design, implementation, unit testing, user acceptance testing and preparation for production).</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Deploying the system into production environment</w:t>
      </w:r>
      <w:r w:rsidR="006C692E" w:rsidRPr="00BA05C4">
        <w:rPr>
          <w:rFonts w:asciiTheme="minorHAnsi" w:hAnsiTheme="minorHAnsi" w:cs="Arial"/>
        </w:rPr>
        <w:t>.</w:t>
      </w:r>
    </w:p>
    <w:p w:rsidR="00B8245A" w:rsidRPr="00BA05C4" w:rsidRDefault="00B8245A" w:rsidP="009E3DB4">
      <w:pPr>
        <w:pStyle w:val="ListParagraph"/>
        <w:numPr>
          <w:ilvl w:val="0"/>
          <w:numId w:val="7"/>
        </w:numPr>
        <w:spacing w:after="60"/>
        <w:ind w:left="360"/>
        <w:rPr>
          <w:rFonts w:asciiTheme="minorHAnsi" w:hAnsiTheme="minorHAnsi" w:cs="Arial"/>
        </w:rPr>
      </w:pPr>
      <w:r w:rsidRPr="00BA05C4">
        <w:rPr>
          <w:rFonts w:asciiTheme="minorHAnsi" w:hAnsiTheme="minorHAnsi" w:cs="Arial"/>
        </w:rPr>
        <w:t>Supporting all production versions of the applications.</w:t>
      </w:r>
    </w:p>
    <w:p w:rsidR="00B8245A" w:rsidRPr="00BA05C4" w:rsidRDefault="00B8245A" w:rsidP="009E3DB4">
      <w:pPr>
        <w:pStyle w:val="ListParagraph"/>
        <w:numPr>
          <w:ilvl w:val="0"/>
          <w:numId w:val="11"/>
        </w:numPr>
        <w:spacing w:after="60"/>
        <w:rPr>
          <w:rFonts w:asciiTheme="minorHAnsi" w:hAnsiTheme="minorHAnsi" w:cs="Arial"/>
        </w:rPr>
      </w:pPr>
      <w:r w:rsidRPr="00BA05C4">
        <w:rPr>
          <w:rFonts w:asciiTheme="minorHAnsi" w:hAnsiTheme="minorHAnsi" w:cs="Arial"/>
        </w:rPr>
        <w:t>This involve</w:t>
      </w:r>
      <w:r w:rsidR="00582D72" w:rsidRPr="00BA05C4">
        <w:rPr>
          <w:rFonts w:asciiTheme="minorHAnsi" w:hAnsiTheme="minorHAnsi" w:cs="Arial"/>
        </w:rPr>
        <w:t xml:space="preserve">s </w:t>
      </w:r>
      <w:r w:rsidRPr="00BA05C4">
        <w:rPr>
          <w:rFonts w:asciiTheme="minorHAnsi" w:hAnsiTheme="minorHAnsi" w:cs="Arial"/>
        </w:rPr>
        <w:t>monitoring and maintaining the application and its operating environment as well as effectively responding to technical questions and issues encountered by the users.</w:t>
      </w:r>
    </w:p>
    <w:p w:rsidR="00B8245A" w:rsidRPr="00BA05C4" w:rsidRDefault="00B8245A" w:rsidP="00B8245A">
      <w:pPr>
        <w:pStyle w:val="ListParagraph"/>
        <w:spacing w:after="0"/>
        <w:ind w:left="0"/>
        <w:rPr>
          <w:rFonts w:asciiTheme="minorHAnsi" w:hAnsiTheme="minorHAnsi" w:cs="Arial"/>
        </w:rPr>
      </w:pPr>
    </w:p>
    <w:p w:rsidR="00213744" w:rsidRDefault="00B8245A" w:rsidP="00B8245A">
      <w:pPr>
        <w:rPr>
          <w:rFonts w:cs="Arial"/>
          <w:b/>
          <w:szCs w:val="22"/>
        </w:rPr>
      </w:pPr>
      <w:r w:rsidRPr="00BA05C4">
        <w:rPr>
          <w:rFonts w:cs="Arial"/>
          <w:color w:val="000000"/>
          <w:szCs w:val="22"/>
        </w:rPr>
        <w:t>The general require</w:t>
      </w:r>
      <w:r w:rsidR="00C42F78">
        <w:rPr>
          <w:rFonts w:cs="Arial"/>
          <w:color w:val="000000"/>
          <w:szCs w:val="22"/>
        </w:rPr>
        <w:t xml:space="preserve">ments and detailed requirements </w:t>
      </w:r>
      <w:r w:rsidR="00582D72" w:rsidRPr="00BA05C4">
        <w:rPr>
          <w:rFonts w:cs="Arial"/>
          <w:color w:val="000000"/>
          <w:szCs w:val="22"/>
        </w:rPr>
        <w:t xml:space="preserve">are </w:t>
      </w:r>
      <w:r w:rsidR="00463EFC" w:rsidRPr="00BA05C4">
        <w:rPr>
          <w:rFonts w:cs="Arial"/>
          <w:color w:val="000000"/>
          <w:szCs w:val="22"/>
        </w:rPr>
        <w:t xml:space="preserve">in Table </w:t>
      </w:r>
      <w:r w:rsidR="00491730">
        <w:rPr>
          <w:rFonts w:cs="Arial"/>
          <w:color w:val="000000"/>
          <w:szCs w:val="22"/>
        </w:rPr>
        <w:t>10</w:t>
      </w:r>
      <w:r w:rsidR="00463EFC" w:rsidRPr="00BA05C4">
        <w:rPr>
          <w:rFonts w:cs="Arial"/>
          <w:color w:val="000000"/>
          <w:szCs w:val="22"/>
        </w:rPr>
        <w:t xml:space="preserve"> and </w:t>
      </w:r>
      <w:r w:rsidR="00B82B0C">
        <w:rPr>
          <w:rFonts w:cs="Arial"/>
          <w:color w:val="000000"/>
          <w:szCs w:val="22"/>
        </w:rPr>
        <w:t>1</w:t>
      </w:r>
      <w:r w:rsidR="00491730">
        <w:rPr>
          <w:rFonts w:cs="Arial"/>
          <w:color w:val="000000"/>
          <w:szCs w:val="22"/>
        </w:rPr>
        <w:t>1</w:t>
      </w:r>
      <w:r w:rsidRPr="00BA05C4">
        <w:rPr>
          <w:rFonts w:cs="Arial"/>
          <w:color w:val="000000"/>
          <w:szCs w:val="22"/>
        </w:rPr>
        <w:t>:</w:t>
      </w:r>
    </w:p>
    <w:p w:rsidR="00213744" w:rsidRPr="00BA05C4" w:rsidRDefault="00213744" w:rsidP="00B8245A">
      <w:pPr>
        <w:rPr>
          <w:rFonts w:cs="Arial"/>
          <w:b/>
          <w:szCs w:val="22"/>
        </w:rPr>
      </w:pPr>
    </w:p>
    <w:p w:rsidR="00526FB4" w:rsidRDefault="00526FB4" w:rsidP="00526FB4">
      <w:pPr>
        <w:pStyle w:val="Caption"/>
        <w:keepNext/>
      </w:pPr>
      <w:r>
        <w:t xml:space="preserve">Table </w:t>
      </w:r>
      <w:fldSimple w:instr=" SEQ Table \* ARABIC ">
        <w:r>
          <w:rPr>
            <w:noProof/>
          </w:rPr>
          <w:t>14</w:t>
        </w:r>
      </w:fldSimple>
      <w:r>
        <w:t xml:space="preserve">: </w:t>
      </w:r>
      <w:r w:rsidRPr="00E71AA8">
        <w:t>Hosting, Security, and Support: General Requirements</w:t>
      </w: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3F0B36" w:rsidTr="00171C7B">
        <w:trPr>
          <w:tblHeader/>
          <w:jc w:val="center"/>
        </w:trPr>
        <w:tc>
          <w:tcPr>
            <w:tcW w:w="162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Requirement</w:t>
            </w:r>
          </w:p>
        </w:tc>
        <w:tc>
          <w:tcPr>
            <w:tcW w:w="3380" w:type="pct"/>
            <w:shd w:val="clear" w:color="auto" w:fill="A6A6A6" w:themeFill="background1" w:themeFillShade="A6"/>
          </w:tcPr>
          <w:p w:rsidR="00B8245A" w:rsidRPr="003F0B36" w:rsidRDefault="00B8245A" w:rsidP="00A70C62">
            <w:pPr>
              <w:spacing w:before="60" w:after="60"/>
              <w:rPr>
                <w:rFonts w:cs="Arial"/>
                <w:b/>
                <w:szCs w:val="22"/>
              </w:rPr>
            </w:pPr>
            <w:r w:rsidRPr="003F0B36">
              <w:rPr>
                <w:rFonts w:cs="Arial"/>
                <w:b/>
                <w:szCs w:val="22"/>
              </w:rPr>
              <w:t>Description</w:t>
            </w:r>
          </w:p>
        </w:tc>
      </w:tr>
      <w:tr w:rsidR="00526FB4" w:rsidRPr="003F0B36" w:rsidTr="003F0B36">
        <w:trPr>
          <w:jc w:val="center"/>
        </w:trPr>
        <w:tc>
          <w:tcPr>
            <w:tcW w:w="1620" w:type="pct"/>
            <w:shd w:val="clear" w:color="auto" w:fill="FFFFFF"/>
          </w:tcPr>
          <w:p w:rsidR="00526FB4" w:rsidRPr="00526FB4" w:rsidRDefault="00526FB4" w:rsidP="00A70C62">
            <w:pPr>
              <w:spacing w:after="60"/>
              <w:rPr>
                <w:rFonts w:cs="Arial"/>
                <w:b/>
                <w:szCs w:val="22"/>
              </w:rPr>
            </w:pPr>
            <w:r w:rsidRPr="00526FB4">
              <w:rPr>
                <w:rFonts w:cs="Arial"/>
                <w:b/>
                <w:szCs w:val="22"/>
              </w:rPr>
              <w:t>General Requirements</w:t>
            </w:r>
          </w:p>
        </w:tc>
        <w:tc>
          <w:tcPr>
            <w:tcW w:w="3380" w:type="pct"/>
            <w:shd w:val="clear" w:color="auto" w:fill="FFFFFF"/>
          </w:tcPr>
          <w:p w:rsidR="00526FB4" w:rsidRPr="003F0B36" w:rsidRDefault="00526FB4" w:rsidP="00053D17">
            <w:pPr>
              <w:keepNext/>
              <w:rPr>
                <w:rFonts w:cs="Arial"/>
                <w:szCs w:val="22"/>
              </w:rPr>
            </w:pPr>
          </w:p>
        </w:tc>
      </w:tr>
      <w:tr w:rsidR="00B8245A" w:rsidRPr="003F0B36" w:rsidTr="003F0B36">
        <w:trPr>
          <w:jc w:val="center"/>
        </w:trPr>
        <w:tc>
          <w:tcPr>
            <w:tcW w:w="1620" w:type="pct"/>
            <w:shd w:val="clear" w:color="auto" w:fill="FFFFFF"/>
          </w:tcPr>
          <w:p w:rsidR="00B8245A" w:rsidRPr="003F0B36" w:rsidRDefault="00B8245A" w:rsidP="00A70C62">
            <w:pPr>
              <w:spacing w:after="60"/>
              <w:rPr>
                <w:rFonts w:cs="Arial"/>
                <w:szCs w:val="22"/>
              </w:rPr>
            </w:pPr>
            <w:r w:rsidRPr="003F0B36">
              <w:rPr>
                <w:rFonts w:cs="Arial"/>
                <w:szCs w:val="22"/>
              </w:rPr>
              <w:t>Multiple Hosting Environments</w:t>
            </w:r>
          </w:p>
        </w:tc>
        <w:tc>
          <w:tcPr>
            <w:tcW w:w="3380" w:type="pct"/>
            <w:shd w:val="clear" w:color="auto" w:fill="FFFFFF"/>
          </w:tcPr>
          <w:p w:rsidR="00B8245A" w:rsidRPr="003F0B36" w:rsidRDefault="00B8245A" w:rsidP="00053D17">
            <w:pPr>
              <w:keepNext/>
              <w:rPr>
                <w:rFonts w:cs="Arial"/>
                <w:szCs w:val="22"/>
              </w:rPr>
            </w:pPr>
            <w:r w:rsidRPr="003F0B36">
              <w:rPr>
                <w:rFonts w:cs="Arial"/>
                <w:szCs w:val="22"/>
              </w:rPr>
              <w:t xml:space="preserve">Separate Development / QA / UAT (User Acceptance Testing) and Production hosting environments are required to isolate active data partners from implementation and testing work being performed for the </w:t>
            </w:r>
            <w:r w:rsidR="00CA29D2">
              <w:rPr>
                <w:rFonts w:cs="Arial"/>
                <w:szCs w:val="22"/>
              </w:rPr>
              <w:t>PopMedNet</w:t>
            </w:r>
            <w:r w:rsidR="00B31E12" w:rsidRPr="003F0B36">
              <w:rPr>
                <w:rFonts w:cs="Arial"/>
                <w:szCs w:val="22"/>
              </w:rPr>
              <w:t>™</w:t>
            </w:r>
            <w:r w:rsidR="001F169C" w:rsidRPr="003F0B36">
              <w:rPr>
                <w:rFonts w:cs="Arial"/>
                <w:szCs w:val="22"/>
              </w:rPr>
              <w:t xml:space="preserve"> software</w:t>
            </w:r>
            <w:r w:rsidRPr="003F0B36">
              <w:rPr>
                <w:rFonts w:cs="Arial"/>
                <w:szCs w:val="22"/>
              </w:rPr>
              <w:t xml:space="preserve"> or any other related activity.</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System Software</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Development and Production hosting environment each require Windows Server, IIS, .NET and SQL Server as the operating environment.</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Production System Monitoring</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Internal monitoring for hardware, system software, or application software failures and remediation.</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Ticketing System</w:t>
            </w:r>
          </w:p>
        </w:tc>
        <w:tc>
          <w:tcPr>
            <w:tcW w:w="3380" w:type="pct"/>
            <w:shd w:val="clear" w:color="auto" w:fill="FFFFFF"/>
          </w:tcPr>
          <w:p w:rsidR="00B8245A" w:rsidRPr="003F0B36" w:rsidRDefault="00B8245A" w:rsidP="00A70C62">
            <w:pPr>
              <w:keepNext/>
              <w:spacing w:before="60" w:after="60"/>
              <w:rPr>
                <w:rFonts w:cs="Arial"/>
                <w:szCs w:val="22"/>
              </w:rPr>
            </w:pPr>
            <w:r w:rsidRPr="003F0B36">
              <w:rPr>
                <w:rFonts w:cs="Arial"/>
                <w:szCs w:val="22"/>
              </w:rPr>
              <w:t>System for logging, tracking, and auditing resolution of all incidents detected via monitoring or due to support calls.</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Technical Support</w:t>
            </w:r>
          </w:p>
        </w:tc>
        <w:tc>
          <w:tcPr>
            <w:tcW w:w="3380" w:type="pct"/>
            <w:shd w:val="clear" w:color="auto" w:fill="FFFFFF"/>
          </w:tcPr>
          <w:p w:rsidR="00B8245A" w:rsidRPr="003F0B36" w:rsidRDefault="00B8245A" w:rsidP="00A70C62">
            <w:pPr>
              <w:rPr>
                <w:rFonts w:cs="Arial"/>
                <w:b/>
                <w:szCs w:val="22"/>
              </w:rPr>
            </w:pPr>
            <w:r w:rsidRPr="003F0B36">
              <w:rPr>
                <w:rFonts w:cs="Arial"/>
                <w:b/>
                <w:szCs w:val="22"/>
              </w:rPr>
              <w:t>Technical / Customer Service and Support Hotline / Process Overview</w:t>
            </w:r>
          </w:p>
          <w:p w:rsidR="00B8245A" w:rsidRPr="003F0B36" w:rsidRDefault="00B8245A" w:rsidP="00A70C62">
            <w:pPr>
              <w:rPr>
                <w:rFonts w:cs="Arial"/>
                <w:szCs w:val="22"/>
              </w:rPr>
            </w:pPr>
            <w:r w:rsidRPr="003F0B36">
              <w:rPr>
                <w:rFonts w:cs="Arial"/>
                <w:szCs w:val="22"/>
              </w:rPr>
              <w:t>Anyone experiencing technical issues involving use of the systems may call the hotline for support.  The specific process works as follows:</w:t>
            </w:r>
          </w:p>
          <w:p w:rsidR="00B8245A" w:rsidRPr="003F0B36" w:rsidRDefault="00B8245A" w:rsidP="00A70C62">
            <w:pPr>
              <w:rPr>
                <w:rFonts w:cs="Arial"/>
                <w:b/>
                <w:szCs w:val="22"/>
              </w:rPr>
            </w:pPr>
          </w:p>
          <w:p w:rsidR="00B8245A" w:rsidRPr="003F0B36" w:rsidRDefault="00B8245A" w:rsidP="009E3DB4">
            <w:pPr>
              <w:pStyle w:val="ListParagraph"/>
              <w:numPr>
                <w:ilvl w:val="0"/>
                <w:numId w:val="9"/>
              </w:numPr>
              <w:spacing w:after="0"/>
              <w:rPr>
                <w:rFonts w:asciiTheme="minorHAnsi" w:hAnsiTheme="minorHAnsi" w:cs="Arial"/>
              </w:rPr>
            </w:pPr>
            <w:r w:rsidRPr="003F0B36">
              <w:rPr>
                <w:rFonts w:asciiTheme="minorHAnsi" w:hAnsiTheme="minorHAnsi" w:cs="Arial"/>
                <w:b/>
              </w:rPr>
              <w:t>Call the Support Hotline:</w:t>
            </w:r>
            <w:r w:rsidRPr="003F0B36">
              <w:rPr>
                <w:rFonts w:asciiTheme="minorHAnsi" w:hAnsiTheme="minorHAnsi" w:cs="Arial"/>
              </w:rPr>
              <w:t xml:space="preserve">  (866) 624-2030 (Within the U.S.A) </w:t>
            </w:r>
            <w:r w:rsidRPr="003F0B36">
              <w:rPr>
                <w:rFonts w:asciiTheme="minorHAnsi" w:hAnsiTheme="minorHAnsi" w:cs="Arial"/>
                <w:b/>
              </w:rPr>
              <w:t>/</w:t>
            </w:r>
            <w:r w:rsidRPr="003F0B36">
              <w:rPr>
                <w:rFonts w:asciiTheme="minorHAnsi" w:hAnsiTheme="minorHAnsi" w:cs="Arial"/>
              </w:rPr>
              <w:t xml:space="preserve"> (513) 768-3747 (International)</w:t>
            </w:r>
          </w:p>
          <w:p w:rsidR="00B8245A" w:rsidRPr="003F0B36" w:rsidRDefault="00B8245A" w:rsidP="00A70C62">
            <w:pPr>
              <w:tabs>
                <w:tab w:val="left" w:pos="3045"/>
              </w:tabs>
              <w:ind w:left="360"/>
              <w:rPr>
                <w:rFonts w:cs="Arial"/>
                <w:szCs w:val="22"/>
              </w:rPr>
            </w:pPr>
            <w:r w:rsidRPr="003F0B36">
              <w:rPr>
                <w:rFonts w:cs="Arial"/>
                <w:szCs w:val="22"/>
              </w:rPr>
              <w:tab/>
            </w:r>
          </w:p>
          <w:p w:rsidR="007E3373" w:rsidRDefault="00B8245A" w:rsidP="00A70C62">
            <w:pPr>
              <w:ind w:left="720"/>
              <w:rPr>
                <w:rFonts w:cs="Arial"/>
                <w:b/>
                <w:i/>
                <w:color w:val="0D0D0D"/>
                <w:szCs w:val="22"/>
              </w:rPr>
            </w:pPr>
            <w:r w:rsidRPr="007E3373">
              <w:rPr>
                <w:rFonts w:cs="Arial"/>
                <w:b/>
                <w:i/>
                <w:szCs w:val="22"/>
              </w:rPr>
              <w:t xml:space="preserve">NOTE: </w:t>
            </w:r>
            <w:r w:rsidRPr="007E3373">
              <w:rPr>
                <w:rFonts w:cs="Arial"/>
                <w:b/>
                <w:i/>
                <w:color w:val="0D0D0D"/>
                <w:szCs w:val="22"/>
              </w:rPr>
              <w:t>ALL ISSUES THAT NEED IMMEDIATE ATTENTION MUST BE SUBMITTED VIA TELEPHONE.</w:t>
            </w:r>
          </w:p>
          <w:p w:rsidR="00B8245A" w:rsidRPr="007E3373" w:rsidRDefault="00B8245A" w:rsidP="00A70C62">
            <w:pPr>
              <w:ind w:left="720"/>
              <w:rPr>
                <w:rFonts w:cs="Arial"/>
                <w:b/>
                <w:i/>
                <w:color w:val="0D0D0D"/>
                <w:szCs w:val="22"/>
              </w:rPr>
            </w:pPr>
            <w:r w:rsidRPr="007E3373">
              <w:rPr>
                <w:rFonts w:cs="Arial"/>
                <w:b/>
                <w:i/>
                <w:color w:val="0D0D0D"/>
                <w:szCs w:val="22"/>
              </w:rPr>
              <w:t xml:space="preserve">  </w:t>
            </w:r>
          </w:p>
          <w:p w:rsidR="00B8245A" w:rsidRPr="003F0B36" w:rsidRDefault="00B8245A" w:rsidP="00A70C62">
            <w:pPr>
              <w:ind w:left="720"/>
              <w:rPr>
                <w:rFonts w:cs="Arial"/>
                <w:color w:val="0D0D0D"/>
                <w:szCs w:val="22"/>
              </w:rPr>
            </w:pPr>
            <w:r w:rsidRPr="003F0B36">
              <w:rPr>
                <w:rFonts w:cs="Arial"/>
                <w:color w:val="0D0D0D"/>
                <w:szCs w:val="22"/>
              </w:rPr>
              <w:t xml:space="preserve">The call center staff will enter a ticket and contact an “on-call” engineer. The on-call engineer will respond within 15 minutes. </w:t>
            </w:r>
          </w:p>
          <w:p w:rsidR="00B8245A" w:rsidRPr="003F0B36" w:rsidRDefault="00B8245A" w:rsidP="00A70C62">
            <w:pPr>
              <w:ind w:left="720"/>
              <w:rPr>
                <w:rFonts w:cs="Arial"/>
                <w:color w:val="0D0D0D"/>
                <w:szCs w:val="22"/>
              </w:rPr>
            </w:pPr>
          </w:p>
          <w:p w:rsidR="00B8245A" w:rsidRPr="003F0B36" w:rsidRDefault="00B8245A" w:rsidP="00A70C62">
            <w:pPr>
              <w:ind w:left="720"/>
              <w:rPr>
                <w:rFonts w:cs="Arial"/>
                <w:b/>
                <w:color w:val="0D0D0D"/>
                <w:szCs w:val="22"/>
                <w:u w:val="single"/>
              </w:rPr>
            </w:pPr>
            <w:r w:rsidRPr="003F0B36">
              <w:rPr>
                <w:rFonts w:cs="Arial"/>
                <w:b/>
                <w:color w:val="0D0D0D"/>
                <w:szCs w:val="22"/>
                <w:u w:val="single"/>
              </w:rPr>
              <w:t>Email Option for Non-Critical Support Needs</w:t>
            </w:r>
          </w:p>
          <w:p w:rsidR="00B8245A" w:rsidRPr="003F0B36" w:rsidRDefault="00B8245A" w:rsidP="00A70C62">
            <w:pPr>
              <w:ind w:left="720"/>
              <w:rPr>
                <w:rFonts w:cs="Arial"/>
                <w:color w:val="0D0D0D"/>
                <w:szCs w:val="22"/>
              </w:rPr>
            </w:pPr>
            <w:r w:rsidRPr="003F0B36">
              <w:rPr>
                <w:rFonts w:cs="Arial"/>
                <w:color w:val="0D0D0D"/>
                <w:szCs w:val="22"/>
              </w:rPr>
              <w:t xml:space="preserve">Non-critical issues can be submitted via email to: </w:t>
            </w:r>
            <w:hyperlink r:id="rId82" w:history="1">
              <w:r w:rsidRPr="003F0B36">
                <w:rPr>
                  <w:rStyle w:val="Hyperlink"/>
                  <w:rFonts w:cs="Arial"/>
                  <w:bCs/>
                  <w:szCs w:val="22"/>
                </w:rPr>
                <w:t>managedservices@lincolnpeak.com</w:t>
              </w:r>
            </w:hyperlink>
            <w:r w:rsidRPr="003F0B36">
              <w:rPr>
                <w:rFonts w:cs="Arial"/>
                <w:color w:val="0D0D0D"/>
                <w:szCs w:val="22"/>
              </w:rPr>
              <w:t xml:space="preserve">.  A ticket will be entered into the tracking system.  </w:t>
            </w:r>
            <w:r w:rsidR="006C692E" w:rsidRPr="003F0B36">
              <w:rPr>
                <w:rFonts w:cs="Arial"/>
                <w:color w:val="0D0D0D"/>
                <w:szCs w:val="22"/>
              </w:rPr>
              <w:t>However, t</w:t>
            </w:r>
            <w:r w:rsidRPr="003F0B36">
              <w:rPr>
                <w:rFonts w:cs="Arial"/>
                <w:color w:val="0D0D0D"/>
                <w:szCs w:val="22"/>
              </w:rPr>
              <w:t>he call center will not notify the on-call engineer as these issues are not expected to be critical. On-call engineer will lead the technical support delivery team, keeping</w:t>
            </w:r>
            <w:r w:rsidR="006C692E" w:rsidRPr="003F0B36">
              <w:rPr>
                <w:rFonts w:cs="Arial"/>
                <w:color w:val="0D0D0D"/>
                <w:szCs w:val="22"/>
              </w:rPr>
              <w:t xml:space="preserve"> the</w:t>
            </w:r>
            <w:r w:rsidRPr="003F0B36">
              <w:rPr>
                <w:rFonts w:cs="Arial"/>
                <w:color w:val="0D0D0D"/>
                <w:szCs w:val="22"/>
              </w:rPr>
              <w:t xml:space="preserve"> Client Partner and Technical Lead aware of all issues.</w:t>
            </w:r>
          </w:p>
          <w:p w:rsidR="00B8245A" w:rsidRPr="003F0B36" w:rsidRDefault="00B8245A" w:rsidP="00A70C62">
            <w:pPr>
              <w:ind w:left="720"/>
              <w:rPr>
                <w:rFonts w:cs="Arial"/>
                <w:color w:val="0D0D0D"/>
                <w:szCs w:val="22"/>
              </w:rPr>
            </w:pPr>
          </w:p>
          <w:p w:rsidR="00B8245A" w:rsidRPr="003F0B36" w:rsidRDefault="00B8245A" w:rsidP="009E3DB4">
            <w:pPr>
              <w:pStyle w:val="ListParagraph"/>
              <w:numPr>
                <w:ilvl w:val="0"/>
                <w:numId w:val="9"/>
              </w:numPr>
              <w:spacing w:after="0"/>
              <w:rPr>
                <w:rFonts w:asciiTheme="minorHAnsi" w:hAnsiTheme="minorHAnsi" w:cs="Arial"/>
                <w:b/>
              </w:rPr>
            </w:pPr>
            <w:r w:rsidRPr="003F0B36">
              <w:rPr>
                <w:rFonts w:asciiTheme="minorHAnsi" w:hAnsiTheme="minorHAnsi" w:cs="Arial"/>
                <w:b/>
              </w:rPr>
              <w:t>For ea</w:t>
            </w:r>
            <w:r w:rsidR="00732396" w:rsidRPr="003F0B36">
              <w:rPr>
                <w:rFonts w:asciiTheme="minorHAnsi" w:hAnsiTheme="minorHAnsi" w:cs="Arial"/>
                <w:b/>
              </w:rPr>
              <w:t>ch support request, users will:</w:t>
            </w:r>
          </w:p>
          <w:p w:rsidR="00B8245A"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 xml:space="preserve">Tell the call center customer representative which network (e.g., AHRQ, FDA Mini-Sentinel) they are calling about </w:t>
            </w:r>
          </w:p>
          <w:p w:rsidR="00732396" w:rsidRPr="003F0B36" w:rsidRDefault="00B8245A"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Provide company name, your name, phone number and email address</w:t>
            </w:r>
          </w:p>
          <w:p w:rsidR="00B8245A" w:rsidRPr="003F0B36" w:rsidRDefault="00732396" w:rsidP="009E3DB4">
            <w:pPr>
              <w:pStyle w:val="ListParagraph"/>
              <w:numPr>
                <w:ilvl w:val="1"/>
                <w:numId w:val="9"/>
              </w:numPr>
              <w:spacing w:after="120" w:line="240" w:lineRule="auto"/>
              <w:contextualSpacing w:val="0"/>
              <w:rPr>
                <w:rFonts w:asciiTheme="minorHAnsi" w:hAnsiTheme="minorHAnsi" w:cs="Arial"/>
              </w:rPr>
            </w:pPr>
            <w:r w:rsidRPr="003F0B36">
              <w:rPr>
                <w:rFonts w:asciiTheme="minorHAnsi" w:hAnsiTheme="minorHAnsi" w:cs="Arial"/>
              </w:rPr>
              <w:t>Describe the issue</w:t>
            </w:r>
          </w:p>
        </w:tc>
      </w:tr>
      <w:tr w:rsidR="00B8245A" w:rsidRPr="003F0B36" w:rsidTr="003F0B36">
        <w:trPr>
          <w:jc w:val="center"/>
        </w:trPr>
        <w:tc>
          <w:tcPr>
            <w:tcW w:w="1620" w:type="pct"/>
            <w:shd w:val="clear" w:color="auto" w:fill="FFFFFF"/>
          </w:tcPr>
          <w:p w:rsidR="00B8245A" w:rsidRPr="003F0B36" w:rsidRDefault="00B8245A" w:rsidP="00A70C62">
            <w:pPr>
              <w:spacing w:before="60" w:after="60"/>
              <w:rPr>
                <w:rFonts w:cs="Arial"/>
                <w:szCs w:val="22"/>
              </w:rPr>
            </w:pPr>
            <w:r w:rsidRPr="003F0B36">
              <w:rPr>
                <w:rFonts w:cs="Arial"/>
                <w:szCs w:val="22"/>
              </w:rPr>
              <w:t>Software Patches</w:t>
            </w:r>
          </w:p>
        </w:tc>
        <w:tc>
          <w:tcPr>
            <w:tcW w:w="3380" w:type="pct"/>
            <w:shd w:val="clear" w:color="auto" w:fill="FFFFFF"/>
          </w:tcPr>
          <w:p w:rsidR="00B8245A" w:rsidRPr="003F0B36" w:rsidRDefault="00B8245A" w:rsidP="00171C7B">
            <w:pPr>
              <w:keepNext/>
              <w:spacing w:before="60" w:after="60"/>
              <w:rPr>
                <w:rFonts w:cs="Arial"/>
                <w:szCs w:val="22"/>
              </w:rPr>
            </w:pPr>
            <w:r w:rsidRPr="003F0B36">
              <w:rPr>
                <w:rFonts w:cs="Arial"/>
                <w:szCs w:val="22"/>
              </w:rPr>
              <w:t xml:space="preserve">Application of software patches for the operating environment (Windows Server, IIS, .NET and SQL Server) and the </w:t>
            </w:r>
            <w:r w:rsidR="00CA29D2">
              <w:rPr>
                <w:rFonts w:cs="Arial"/>
                <w:szCs w:val="22"/>
              </w:rPr>
              <w:t>PopMedNet</w:t>
            </w:r>
            <w:r w:rsidR="00B31E12" w:rsidRPr="003F0B36">
              <w:rPr>
                <w:rFonts w:cs="Arial"/>
                <w:szCs w:val="22"/>
              </w:rPr>
              <w:t>™</w:t>
            </w:r>
            <w:r w:rsidR="00053D17" w:rsidRPr="003F0B36">
              <w:rPr>
                <w:rFonts w:cs="Arial"/>
                <w:szCs w:val="22"/>
              </w:rPr>
              <w:t xml:space="preserve"> </w:t>
            </w:r>
            <w:r w:rsidRPr="003F0B36">
              <w:rPr>
                <w:rFonts w:cs="Arial"/>
                <w:szCs w:val="22"/>
              </w:rPr>
              <w:t>Portal application will be applied on a regular basis during regularly scheduled maintenance windows. Publishing of updates to the DataMart will occur on a regular basis.</w:t>
            </w:r>
          </w:p>
        </w:tc>
      </w:tr>
    </w:tbl>
    <w:p w:rsidR="00824A96" w:rsidRDefault="00824A96" w:rsidP="00B8245A">
      <w:pPr>
        <w:jc w:val="center"/>
        <w:rPr>
          <w:rFonts w:cs="Arial"/>
        </w:rPr>
      </w:pPr>
    </w:p>
    <w:p w:rsidR="00526FB4" w:rsidRDefault="00526FB4" w:rsidP="00B8245A">
      <w:pPr>
        <w:jc w:val="center"/>
        <w:rPr>
          <w:rFonts w:cs="Arial"/>
        </w:rPr>
      </w:pPr>
    </w:p>
    <w:p w:rsidR="00526FB4" w:rsidRDefault="00526FB4" w:rsidP="00B8245A">
      <w:pPr>
        <w:jc w:val="center"/>
        <w:rPr>
          <w:rFonts w:cs="Arial"/>
        </w:rPr>
      </w:pPr>
    </w:p>
    <w:p w:rsidR="00526FB4" w:rsidRDefault="00526FB4" w:rsidP="00B8245A">
      <w:pPr>
        <w:jc w:val="center"/>
        <w:rPr>
          <w:rFonts w:cs="Arial"/>
        </w:rPr>
      </w:pPr>
    </w:p>
    <w:p w:rsidR="00526FB4" w:rsidRDefault="00526FB4" w:rsidP="00B8245A">
      <w:pPr>
        <w:jc w:val="center"/>
        <w:rPr>
          <w:rFonts w:cs="Arial"/>
        </w:rPr>
      </w:pPr>
    </w:p>
    <w:p w:rsidR="000238F2" w:rsidRPr="00BA05C4" w:rsidRDefault="000238F2" w:rsidP="00B8245A">
      <w:pPr>
        <w:rPr>
          <w:rFonts w:cs="Arial"/>
          <w:b/>
          <w:szCs w:val="22"/>
        </w:rPr>
      </w:pPr>
    </w:p>
    <w:p w:rsidR="00526FB4" w:rsidRDefault="00526FB4" w:rsidP="00526FB4">
      <w:pPr>
        <w:pStyle w:val="Caption"/>
        <w:keepNext/>
      </w:pPr>
      <w:r>
        <w:t xml:space="preserve">Table </w:t>
      </w:r>
      <w:fldSimple w:instr=" SEQ Table \* ARABIC ">
        <w:r>
          <w:rPr>
            <w:noProof/>
          </w:rPr>
          <w:t>15</w:t>
        </w:r>
      </w:fldSimple>
      <w:r>
        <w:t>: Hosting, Security, and Support: Detailed Requirements</w:t>
      </w:r>
    </w:p>
    <w:tbl>
      <w:tblPr>
        <w:tblW w:w="4802" w:type="pct"/>
        <w:jc w:val="center"/>
        <w:tblBorders>
          <w:top w:val="single" w:sz="4" w:space="0" w:color="999999"/>
          <w:left w:val="single" w:sz="4" w:space="0" w:color="999999"/>
          <w:bottom w:val="single" w:sz="4" w:space="0" w:color="999999"/>
          <w:right w:val="single" w:sz="4" w:space="0" w:color="999999"/>
          <w:insideH w:val="single" w:sz="6" w:space="0" w:color="999999"/>
          <w:insideV w:val="single" w:sz="6" w:space="0" w:color="999999"/>
        </w:tblBorders>
        <w:tblLayout w:type="fixed"/>
        <w:tblLook w:val="01E0"/>
      </w:tblPr>
      <w:tblGrid>
        <w:gridCol w:w="2756"/>
        <w:gridCol w:w="5749"/>
      </w:tblGrid>
      <w:tr w:rsidR="00B8245A" w:rsidRPr="007A3DA4" w:rsidTr="00171C7B">
        <w:trPr>
          <w:tblHeader/>
          <w:jc w:val="center"/>
        </w:trPr>
        <w:tc>
          <w:tcPr>
            <w:tcW w:w="162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Requirement</w:t>
            </w:r>
          </w:p>
        </w:tc>
        <w:tc>
          <w:tcPr>
            <w:tcW w:w="3380" w:type="pct"/>
            <w:shd w:val="clear" w:color="auto" w:fill="A6A6A6" w:themeFill="background1" w:themeFillShade="A6"/>
          </w:tcPr>
          <w:p w:rsidR="00B8245A" w:rsidRPr="007A3DA4" w:rsidRDefault="00B8245A" w:rsidP="00A70C62">
            <w:pPr>
              <w:spacing w:before="60" w:after="60"/>
              <w:rPr>
                <w:rFonts w:cs="Arial"/>
                <w:b/>
                <w:szCs w:val="22"/>
              </w:rPr>
            </w:pPr>
            <w:r w:rsidRPr="007A3DA4">
              <w:rPr>
                <w:rFonts w:cs="Arial"/>
                <w:b/>
                <w:szCs w:val="22"/>
              </w:rPr>
              <w:t>Description</w:t>
            </w:r>
          </w:p>
        </w:tc>
      </w:tr>
      <w:tr w:rsidR="00526FB4" w:rsidRPr="007A3DA4" w:rsidTr="00526FB4">
        <w:trPr>
          <w:trHeight w:val="372"/>
          <w:jc w:val="center"/>
        </w:trPr>
        <w:tc>
          <w:tcPr>
            <w:tcW w:w="1620" w:type="pct"/>
            <w:shd w:val="clear" w:color="auto" w:fill="FFFFFF"/>
          </w:tcPr>
          <w:p w:rsidR="00526FB4" w:rsidRPr="00526FB4" w:rsidRDefault="00526FB4" w:rsidP="00A70C62">
            <w:pPr>
              <w:spacing w:before="15" w:after="15"/>
              <w:ind w:left="14" w:right="14"/>
              <w:rPr>
                <w:rFonts w:cs="Arial"/>
                <w:b/>
                <w:szCs w:val="22"/>
              </w:rPr>
            </w:pPr>
            <w:r>
              <w:rPr>
                <w:rFonts w:cs="Arial"/>
                <w:b/>
                <w:szCs w:val="22"/>
              </w:rPr>
              <w:t>Detailed Requirements</w:t>
            </w:r>
          </w:p>
        </w:tc>
        <w:tc>
          <w:tcPr>
            <w:tcW w:w="3380" w:type="pct"/>
            <w:shd w:val="clear" w:color="auto" w:fill="FFFFFF"/>
          </w:tcPr>
          <w:p w:rsidR="00526FB4" w:rsidRPr="007A3DA4" w:rsidRDefault="00526FB4" w:rsidP="003760AC">
            <w:pPr>
              <w:spacing w:before="15" w:after="15"/>
              <w:ind w:right="14"/>
              <w:rPr>
                <w:rFonts w:cs="Arial"/>
                <w:szCs w:val="22"/>
              </w:rPr>
            </w:pPr>
          </w:p>
        </w:tc>
      </w:tr>
      <w:tr w:rsidR="00B8245A" w:rsidRPr="007A3DA4" w:rsidTr="003F0B36">
        <w:trPr>
          <w:trHeight w:val="701"/>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Ping, pipe, power, connectivity, fire suppression, security.</w:t>
            </w:r>
          </w:p>
        </w:tc>
        <w:tc>
          <w:tcPr>
            <w:tcW w:w="3380" w:type="pct"/>
            <w:shd w:val="clear" w:color="auto" w:fill="FFFFFF"/>
          </w:tcPr>
          <w:p w:rsidR="00B8245A" w:rsidRPr="007A3DA4" w:rsidRDefault="00B8245A" w:rsidP="003760AC">
            <w:pPr>
              <w:spacing w:before="15" w:after="15"/>
              <w:ind w:right="14"/>
              <w:rPr>
                <w:rFonts w:cs="Arial"/>
                <w:szCs w:val="22"/>
              </w:rPr>
            </w:pPr>
            <w:r w:rsidRPr="007A3DA4">
              <w:rPr>
                <w:rFonts w:cs="Arial"/>
                <w:szCs w:val="22"/>
              </w:rPr>
              <w:t>Redundant TIER I</w:t>
            </w:r>
            <w:r w:rsidR="003760AC" w:rsidRPr="007A3DA4">
              <w:rPr>
                <w:rFonts w:cs="Arial"/>
                <w:szCs w:val="22"/>
              </w:rPr>
              <w:t>II</w:t>
            </w:r>
            <w:r w:rsidRPr="007A3DA4">
              <w:rPr>
                <w:rFonts w:cs="Arial"/>
                <w:szCs w:val="22"/>
              </w:rPr>
              <w:t xml:space="preserve"> level network connectivity at LAN and WAN, HVAC, fire suppression, and power along with physical and video security monitoring.</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Servers, Virtual Machines</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Web servers are hosted in private cloud based on Citrix </w:t>
            </w:r>
            <w:proofErr w:type="spellStart"/>
            <w:r w:rsidRPr="007A3DA4">
              <w:rPr>
                <w:rFonts w:cs="Arial"/>
                <w:szCs w:val="22"/>
              </w:rPr>
              <w:t>XenServer</w:t>
            </w:r>
            <w:proofErr w:type="spellEnd"/>
            <w:r w:rsidRPr="007A3DA4">
              <w:rPr>
                <w:rFonts w:cs="Arial"/>
                <w:szCs w:val="22"/>
              </w:rPr>
              <w:t xml:space="preserve"> with redundant physical servers supporting automated failover and load balancing. Database servers are clustered physical servers. All servers or VMs are connected to RAID 10 </w:t>
            </w:r>
            <w:proofErr w:type="spellStart"/>
            <w:r w:rsidRPr="007A3DA4">
              <w:rPr>
                <w:rFonts w:cs="Arial"/>
                <w:szCs w:val="22"/>
              </w:rPr>
              <w:t>iSCSI</w:t>
            </w:r>
            <w:proofErr w:type="spellEnd"/>
            <w:r w:rsidRPr="007A3DA4">
              <w:rPr>
                <w:rFonts w:cs="Arial"/>
                <w:szCs w:val="22"/>
              </w:rPr>
              <w:t xml:space="preserve"> SAN for storage and SAN based backup. </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software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Windows 2008 Server, IIS</w:t>
            </w:r>
            <w:r w:rsidR="00103B8C" w:rsidRPr="007A3DA4">
              <w:rPr>
                <w:rFonts w:cs="Arial"/>
                <w:szCs w:val="22"/>
              </w:rPr>
              <w:t xml:space="preserve"> 6.0 / 7.0</w:t>
            </w:r>
            <w:r w:rsidRPr="007A3DA4">
              <w:rPr>
                <w:rFonts w:cs="Arial"/>
                <w:szCs w:val="22"/>
              </w:rPr>
              <w:t xml:space="preserve">, </w:t>
            </w:r>
            <w:r w:rsidR="00103B8C" w:rsidRPr="007A3DA4">
              <w:rPr>
                <w:rFonts w:cs="Arial"/>
                <w:szCs w:val="22"/>
              </w:rPr>
              <w:t xml:space="preserve">.NET Framework 3.5 </w:t>
            </w:r>
            <w:r w:rsidRPr="007A3DA4">
              <w:rPr>
                <w:rFonts w:cs="Arial"/>
                <w:szCs w:val="22"/>
              </w:rPr>
              <w:t>and SQL Server 2008.</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Server maintenance</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Regular maintenance windows to install system software and application software</w:t>
            </w:r>
            <w:r w:rsidR="003C1318" w:rsidRPr="007A3DA4">
              <w:rPr>
                <w:rFonts w:cs="Arial"/>
                <w:szCs w:val="22"/>
              </w:rPr>
              <w:t xml:space="preserve"> and to allow</w:t>
            </w:r>
            <w:r w:rsidRPr="007A3DA4">
              <w:rPr>
                <w:rFonts w:cs="Arial"/>
                <w:szCs w:val="22"/>
              </w:rPr>
              <w:t xml:space="preserve"> installation of patches and upgrades as well as server performance analysis.</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Solution environment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Daily scheduled backup of the solution source and web server runtime environment.</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Database backup</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 xml:space="preserve">Full backup daily and incremental every 15 minutes. Stored onsite. </w:t>
            </w:r>
            <w:r w:rsidR="00374D3F" w:rsidRPr="007A3DA4">
              <w:rPr>
                <w:rFonts w:cs="Arial"/>
                <w:szCs w:val="22"/>
              </w:rPr>
              <w:t>The system will backup files or deleted queries on the disaster recovery database for 4 days and will automatically delete on day 5.</w:t>
            </w:r>
          </w:p>
        </w:tc>
      </w:tr>
      <w:tr w:rsidR="00B8245A" w:rsidRPr="007A3DA4" w:rsidTr="003F0B36">
        <w:trPr>
          <w:jc w:val="center"/>
        </w:trPr>
        <w:tc>
          <w:tcPr>
            <w:tcW w:w="1620" w:type="pct"/>
            <w:shd w:val="clear" w:color="auto" w:fill="FFFFFF"/>
          </w:tcPr>
          <w:p w:rsidR="00B8245A" w:rsidRPr="007A3DA4" w:rsidRDefault="00B8245A" w:rsidP="00A70C62">
            <w:pPr>
              <w:spacing w:before="15" w:after="15"/>
              <w:ind w:left="14" w:right="14"/>
              <w:rPr>
                <w:rFonts w:cs="Arial"/>
                <w:szCs w:val="22"/>
              </w:rPr>
            </w:pPr>
            <w:r w:rsidRPr="007A3DA4">
              <w:rPr>
                <w:rFonts w:cs="Arial"/>
                <w:szCs w:val="22"/>
              </w:rPr>
              <w:t>System event and SNMP trapping and notification</w:t>
            </w:r>
          </w:p>
        </w:tc>
        <w:tc>
          <w:tcPr>
            <w:tcW w:w="3380" w:type="pct"/>
            <w:shd w:val="clear" w:color="auto" w:fill="FFFFFF"/>
          </w:tcPr>
          <w:p w:rsidR="00B8245A" w:rsidRPr="007A3DA4" w:rsidRDefault="00B8245A" w:rsidP="00A70C62">
            <w:pPr>
              <w:spacing w:before="15" w:after="15"/>
              <w:ind w:right="14"/>
              <w:rPr>
                <w:rFonts w:cs="Arial"/>
                <w:szCs w:val="22"/>
              </w:rPr>
            </w:pPr>
            <w:r w:rsidRPr="007A3DA4">
              <w:rPr>
                <w:rFonts w:cs="Arial"/>
                <w:szCs w:val="22"/>
              </w:rPr>
              <w:t>Trapping, alerting and responding to hardware, system software (operating system, database) and application software errors and notifications.</w:t>
            </w:r>
          </w:p>
        </w:tc>
      </w:tr>
    </w:tbl>
    <w:p w:rsidR="00AD62FA" w:rsidRPr="00A359B1" w:rsidRDefault="00AD62FA" w:rsidP="002F1F55">
      <w:pPr>
        <w:pStyle w:val="Heading2"/>
      </w:pPr>
      <w:bookmarkStart w:id="171" w:name="_Toc291053833"/>
      <w:bookmarkStart w:id="172" w:name="_Toc360201510"/>
      <w:r w:rsidRPr="00A359B1">
        <w:t>Hosting Design Overview</w:t>
      </w:r>
      <w:bookmarkEnd w:id="171"/>
      <w:bookmarkEnd w:id="172"/>
    </w:p>
    <w:p w:rsidR="00B8245A" w:rsidRPr="00BA05C4" w:rsidRDefault="00582D72" w:rsidP="00B8245A">
      <w:pPr>
        <w:rPr>
          <w:rFonts w:cs="Arial"/>
          <w:szCs w:val="22"/>
        </w:rPr>
      </w:pPr>
      <w:r w:rsidRPr="00BA05C4">
        <w:rPr>
          <w:rFonts w:cs="Arial"/>
          <w:szCs w:val="22"/>
        </w:rPr>
        <w:t xml:space="preserve">The </w:t>
      </w:r>
      <w:r w:rsidR="00B8245A" w:rsidRPr="00BA05C4">
        <w:rPr>
          <w:rFonts w:cs="Arial"/>
          <w:szCs w:val="22"/>
        </w:rPr>
        <w:t xml:space="preserve">hosting environment is operated at a data center provided by </w:t>
      </w:r>
      <w:proofErr w:type="spellStart"/>
      <w:r w:rsidR="00B8245A" w:rsidRPr="00BA05C4">
        <w:rPr>
          <w:rFonts w:cs="Arial"/>
          <w:szCs w:val="22"/>
        </w:rPr>
        <w:t>Carpathia</w:t>
      </w:r>
      <w:proofErr w:type="spellEnd"/>
      <w:r w:rsidR="00B8245A" w:rsidRPr="00BA05C4">
        <w:rPr>
          <w:rFonts w:cs="Arial"/>
          <w:szCs w:val="22"/>
        </w:rPr>
        <w:t xml:space="preserve"> Hosting, Inc. in Dulles, Virginia. </w:t>
      </w:r>
      <w:proofErr w:type="spellStart"/>
      <w:r w:rsidR="00B8245A" w:rsidRPr="00BA05C4">
        <w:rPr>
          <w:rFonts w:cs="Arial"/>
          <w:szCs w:val="22"/>
        </w:rPr>
        <w:t>Carpathia</w:t>
      </w:r>
      <w:proofErr w:type="spellEnd"/>
      <w:r w:rsidR="00B8245A" w:rsidRPr="00BA05C4">
        <w:rPr>
          <w:rFonts w:cs="Arial"/>
          <w:szCs w:val="22"/>
        </w:rPr>
        <w:t xml:space="preserve"> is</w:t>
      </w:r>
      <w:r w:rsidR="00053D17">
        <w:rPr>
          <w:rFonts w:cs="Arial"/>
          <w:szCs w:val="22"/>
        </w:rPr>
        <w:t xml:space="preserve"> a</w:t>
      </w:r>
      <w:r w:rsidR="00B8245A" w:rsidRPr="00BA05C4">
        <w:rPr>
          <w:rFonts w:cs="Arial"/>
          <w:szCs w:val="22"/>
        </w:rPr>
        <w:t xml:space="preserve"> provider of FISMA/ SAS-70 private cloud services and operates TIER III datacenters (TIER III covers full system redundancy and redundant commercial connections to major backbones).  Specifically, Tier III is comprised of multiple active power and cooling distribution paths, has redundant components, and is fault tolerant, providing 99.995% availability. </w:t>
      </w:r>
      <w:proofErr w:type="spellStart"/>
      <w:r w:rsidR="00B8245A" w:rsidRPr="00BA05C4">
        <w:rPr>
          <w:rFonts w:cs="Arial"/>
          <w:szCs w:val="22"/>
        </w:rPr>
        <w:t>Carpathia</w:t>
      </w:r>
      <w:proofErr w:type="spellEnd"/>
      <w:r w:rsidR="00B8245A" w:rsidRPr="00BA05C4">
        <w:rPr>
          <w:rFonts w:cs="Arial"/>
          <w:szCs w:val="22"/>
        </w:rPr>
        <w:t xml:space="preserve"> has facilities in many major US cities and around the world and provides: redundant HVAC, redundant fire suppression, redundant power with UPS and generator backup. The facility is secured with man-trap entrances, photo identification validation, manned armed security tours, and video surveillance 24 hours p</w:t>
      </w:r>
      <w:r w:rsidR="00C42F78">
        <w:rPr>
          <w:rFonts w:cs="Arial"/>
          <w:szCs w:val="22"/>
        </w:rPr>
        <w:t>er day, 7 days per week. Figure 2</w:t>
      </w:r>
      <w:r w:rsidR="00B8245A" w:rsidRPr="00BA05C4">
        <w:rPr>
          <w:rFonts w:cs="Arial"/>
          <w:szCs w:val="22"/>
        </w:rPr>
        <w:t xml:space="preserve"> illustrates the system infrastructure.</w:t>
      </w:r>
    </w:p>
    <w:p w:rsidR="00B8245A" w:rsidRPr="00BA05C4" w:rsidRDefault="00B8245A" w:rsidP="007A3DA4">
      <w:pPr>
        <w:rPr>
          <w:rFonts w:cs="Arial"/>
        </w:rPr>
      </w:pPr>
    </w:p>
    <w:p w:rsidR="00171C7B" w:rsidRDefault="008D4F14" w:rsidP="00171C7B">
      <w:pPr>
        <w:keepNext/>
      </w:pPr>
      <w:r w:rsidRPr="00BA05C4">
        <w:rPr>
          <w:rFonts w:cs="Arial"/>
        </w:rPr>
        <w:object w:dxaOrig="28048" w:dyaOrig="21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 of the hosting system infrastructure" style="width:428.95pt;height:327.55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Visio.Drawing.11" ShapeID="_x0000_i1025" DrawAspect="Content" ObjectID="_1434524603" r:id="rId84"/>
        </w:object>
      </w:r>
    </w:p>
    <w:p w:rsidR="00B8245A" w:rsidRDefault="00171C7B" w:rsidP="00171C7B">
      <w:pPr>
        <w:pStyle w:val="Caption"/>
        <w:jc w:val="center"/>
        <w:rPr>
          <w:rFonts w:cs="Arial"/>
        </w:rPr>
      </w:pPr>
      <w:r>
        <w:t xml:space="preserve">Figure </w:t>
      </w:r>
      <w:fldSimple w:instr=" SEQ Figure \* ARABIC ">
        <w:r>
          <w:rPr>
            <w:noProof/>
          </w:rPr>
          <w:t>67</w:t>
        </w:r>
      </w:fldSimple>
      <w:r>
        <w:t>: Hosting System Infrastructure</w:t>
      </w:r>
    </w:p>
    <w:p w:rsidR="007A3DA4" w:rsidRPr="00BA05C4" w:rsidRDefault="007A3DA4" w:rsidP="007A3DA4">
      <w:pPr>
        <w:jc w:val="center"/>
        <w:rPr>
          <w:rFonts w:cs="Arial"/>
        </w:rPr>
      </w:pPr>
    </w:p>
    <w:p w:rsidR="00B8245A" w:rsidRPr="00BA05C4" w:rsidRDefault="000E2EAF" w:rsidP="00B8245A">
      <w:pPr>
        <w:rPr>
          <w:rFonts w:cs="Arial"/>
          <w:szCs w:val="22"/>
        </w:rPr>
      </w:pPr>
      <w:r w:rsidRPr="00BA05C4">
        <w:rPr>
          <w:rFonts w:cs="Arial"/>
          <w:szCs w:val="22"/>
        </w:rPr>
        <w:t>LPP</w:t>
      </w:r>
      <w:r w:rsidR="00B8245A" w:rsidRPr="00BA05C4">
        <w:rPr>
          <w:rFonts w:cs="Arial"/>
          <w:szCs w:val="22"/>
        </w:rPr>
        <w:t>’s systems connect to the internet via dual Juniper Router / Firewall / VPN concentrators that provide redundant connections to the internet with automatic failover. Each device has redundant power supplies connected to separate power circuits in the Tier III data center. The devices provide routing functions from the VLANs implemented on the redundant switches to the Internet. In addition to routing</w:t>
      </w:r>
      <w:r w:rsidR="00867CE3">
        <w:rPr>
          <w:rFonts w:cs="Arial"/>
          <w:szCs w:val="22"/>
        </w:rPr>
        <w:t>,</w:t>
      </w:r>
      <w:r w:rsidR="00B8245A" w:rsidRPr="00BA05C4">
        <w:rPr>
          <w:rFonts w:cs="Arial"/>
          <w:szCs w:val="22"/>
        </w:rPr>
        <w:t xml:space="preserve"> the systems provide firewall and VPN functionality. Firewalls are configured to restrict inbound traffic to only HTTP (port 80) and/or port HTTPS (443) to the web servers. All clients are assigned dedicated web servers on virtual machines. No direct inbound web access is allowed to the database servers. All database traffic is routed through the firewalls and limited to the appropriate web server. VPN is dual authentication</w:t>
      </w:r>
      <w:r w:rsidR="00867CE3">
        <w:rPr>
          <w:rFonts w:cs="Arial"/>
          <w:szCs w:val="22"/>
        </w:rPr>
        <w:t>,</w:t>
      </w:r>
      <w:r w:rsidR="00B8245A" w:rsidRPr="00BA05C4">
        <w:rPr>
          <w:rFonts w:cs="Arial"/>
          <w:szCs w:val="22"/>
        </w:rPr>
        <w:t xml:space="preserve"> requiring the use of an RSA token in addition to username/ password.  The VLANs span the dual Ethernet switches and dual physical NICs are teamed on the servers for</w:t>
      </w:r>
      <w:r w:rsidR="00B8245A" w:rsidRPr="00BA05C4">
        <w:rPr>
          <w:rFonts w:cs="Arial"/>
        </w:rPr>
        <w:t xml:space="preserve"> </w:t>
      </w:r>
      <w:r w:rsidR="00B8245A" w:rsidRPr="00BA05C4">
        <w:rPr>
          <w:rFonts w:cs="Arial"/>
          <w:szCs w:val="22"/>
        </w:rPr>
        <w:t>production data providing 2GB bandwidth and redundancy in the event of NIC or switch failure.</w:t>
      </w:r>
    </w:p>
    <w:p w:rsidR="00B8245A" w:rsidRPr="00BA05C4" w:rsidRDefault="00B8245A" w:rsidP="00B8245A">
      <w:pPr>
        <w:rPr>
          <w:rFonts w:cs="Arial"/>
          <w:szCs w:val="22"/>
        </w:rPr>
      </w:pPr>
    </w:p>
    <w:p w:rsidR="00B8245A" w:rsidRPr="00BA05C4" w:rsidRDefault="00B8245A" w:rsidP="00B8245A">
      <w:pPr>
        <w:rPr>
          <w:rFonts w:cs="Arial"/>
          <w:color w:val="000000"/>
          <w:szCs w:val="22"/>
        </w:rPr>
      </w:pPr>
      <w:r w:rsidRPr="00BA05C4">
        <w:rPr>
          <w:rFonts w:cs="Arial"/>
          <w:szCs w:val="22"/>
        </w:rPr>
        <w:t xml:space="preserve">The Application Portal </w:t>
      </w:r>
      <w:r w:rsidR="005B2AE2" w:rsidRPr="00BA05C4">
        <w:rPr>
          <w:rFonts w:cs="Arial"/>
          <w:szCs w:val="22"/>
        </w:rPr>
        <w:t xml:space="preserve">is </w:t>
      </w:r>
      <w:r w:rsidRPr="00BA05C4">
        <w:rPr>
          <w:rFonts w:cs="Arial"/>
          <w:szCs w:val="22"/>
        </w:rPr>
        <w:t>hosted in a two server configuration, one server (Portal</w:t>
      </w:r>
      <w:r w:rsidRPr="00BA05C4" w:rsidDel="007F53D6">
        <w:rPr>
          <w:rFonts w:cs="Arial"/>
          <w:szCs w:val="22"/>
        </w:rPr>
        <w:t xml:space="preserve"> </w:t>
      </w:r>
      <w:r w:rsidRPr="00BA05C4">
        <w:rPr>
          <w:rFonts w:cs="Arial"/>
          <w:szCs w:val="22"/>
        </w:rPr>
        <w:t>web Server) to run the application and to service all applications requests that come in via the Web. This server run</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application under IIS and ASP .NET. The second server (Portal</w:t>
      </w:r>
      <w:r w:rsidRPr="00BA05C4" w:rsidDel="007F53D6">
        <w:rPr>
          <w:rFonts w:cs="Arial"/>
          <w:szCs w:val="22"/>
        </w:rPr>
        <w:t xml:space="preserve"> </w:t>
      </w:r>
      <w:r w:rsidRPr="00BA05C4">
        <w:rPr>
          <w:rFonts w:cs="Arial"/>
          <w:szCs w:val="22"/>
        </w:rPr>
        <w:t>Database server) house</w:t>
      </w:r>
      <w:r w:rsidR="005B2AE2" w:rsidRPr="00BA05C4">
        <w:rPr>
          <w:rFonts w:cs="Arial"/>
          <w:szCs w:val="22"/>
        </w:rPr>
        <w:t>s</w:t>
      </w:r>
      <w:r w:rsidRPr="00BA05C4">
        <w:rPr>
          <w:rFonts w:cs="Arial"/>
          <w:szCs w:val="22"/>
        </w:rPr>
        <w:t xml:space="preserve"> the Portal</w:t>
      </w:r>
      <w:r w:rsidRPr="00BA05C4" w:rsidDel="007F53D6">
        <w:rPr>
          <w:rFonts w:cs="Arial"/>
          <w:szCs w:val="22"/>
        </w:rPr>
        <w:t xml:space="preserve"> </w:t>
      </w:r>
      <w:r w:rsidRPr="00BA05C4">
        <w:rPr>
          <w:rFonts w:cs="Arial"/>
          <w:szCs w:val="22"/>
        </w:rPr>
        <w:t xml:space="preserve">Database in a MS SQL Server 2008 instance. </w:t>
      </w:r>
      <w:r w:rsidR="007E3373">
        <w:rPr>
          <w:rFonts w:cs="Arial"/>
          <w:szCs w:val="22"/>
        </w:rPr>
        <w:t>T</w:t>
      </w:r>
      <w:r w:rsidRPr="00BA05C4">
        <w:rPr>
          <w:rFonts w:cs="Arial"/>
          <w:szCs w:val="22"/>
        </w:rPr>
        <w:t>here will be no connection from the Portal</w:t>
      </w:r>
      <w:r w:rsidRPr="00BA05C4" w:rsidDel="007F53D6">
        <w:rPr>
          <w:rFonts w:cs="Arial"/>
          <w:szCs w:val="22"/>
        </w:rPr>
        <w:t xml:space="preserve"> </w:t>
      </w:r>
      <w:r w:rsidRPr="00BA05C4">
        <w:rPr>
          <w:rFonts w:cs="Arial"/>
          <w:szCs w:val="22"/>
        </w:rPr>
        <w:t>Database server to the web. All requests will be made via the Portal</w:t>
      </w:r>
      <w:r w:rsidRPr="00BA05C4" w:rsidDel="007F53D6">
        <w:rPr>
          <w:rFonts w:cs="Arial"/>
          <w:szCs w:val="22"/>
        </w:rPr>
        <w:t xml:space="preserve"> </w:t>
      </w:r>
      <w:r w:rsidRPr="00BA05C4">
        <w:rPr>
          <w:rFonts w:cs="Arial"/>
          <w:szCs w:val="22"/>
        </w:rPr>
        <w:t xml:space="preserve">Web server. Web servers are on virtual machines with support for load balanced web farms as utilization increases and database servers are physically clustered servers for FISMA compliance. Database server is replicated via log shipping to </w:t>
      </w:r>
      <w:proofErr w:type="spellStart"/>
      <w:r w:rsidRPr="00BA05C4">
        <w:rPr>
          <w:rFonts w:cs="Arial"/>
          <w:szCs w:val="22"/>
        </w:rPr>
        <w:t>Carpathia</w:t>
      </w:r>
      <w:proofErr w:type="spellEnd"/>
      <w:r w:rsidRPr="00BA05C4">
        <w:rPr>
          <w:rFonts w:cs="Arial"/>
          <w:szCs w:val="22"/>
        </w:rPr>
        <w:t xml:space="preserve"> Phoenix data center which is also FISMA compliant. Each server is hardened and performance tuned according to Microsoft best practice documentation.  A third Management Server (not open to the Web and only available via Virtual Private Network) will be used by Operations Administrators to monitor the health and tune the Portal</w:t>
      </w:r>
      <w:r w:rsidRPr="00BA05C4" w:rsidDel="007F53D6">
        <w:rPr>
          <w:rFonts w:cs="Arial"/>
          <w:szCs w:val="22"/>
        </w:rPr>
        <w:t xml:space="preserve"> </w:t>
      </w:r>
      <w:r w:rsidRPr="00BA05C4">
        <w:rPr>
          <w:rFonts w:cs="Arial"/>
          <w:szCs w:val="22"/>
        </w:rPr>
        <w:t>Web Server and the Portal</w:t>
      </w:r>
      <w:r w:rsidRPr="00BA05C4" w:rsidDel="007F53D6">
        <w:rPr>
          <w:rFonts w:cs="Arial"/>
          <w:szCs w:val="22"/>
        </w:rPr>
        <w:t xml:space="preserve"> </w:t>
      </w:r>
      <w:r w:rsidRPr="00BA05C4">
        <w:rPr>
          <w:rFonts w:cs="Arial"/>
          <w:szCs w:val="22"/>
        </w:rPr>
        <w:t>Database Server.</w:t>
      </w:r>
    </w:p>
    <w:p w:rsidR="00B8245A" w:rsidRPr="00A359B1" w:rsidRDefault="00AD62FA" w:rsidP="002F1F55">
      <w:pPr>
        <w:pStyle w:val="Heading2"/>
      </w:pPr>
      <w:bookmarkStart w:id="173" w:name="_Toc291053834"/>
      <w:bookmarkStart w:id="174" w:name="_Toc360201511"/>
      <w:r w:rsidRPr="00A359B1">
        <w:t>FISMA Controls per NIST SP 800-53 Security Controls</w:t>
      </w:r>
      <w:bookmarkEnd w:id="173"/>
      <w:bookmarkEnd w:id="174"/>
    </w:p>
    <w:p w:rsidR="00B8245A" w:rsidRPr="00BA05C4" w:rsidRDefault="00175F73" w:rsidP="00B8245A">
      <w:pPr>
        <w:pStyle w:val="PlainText"/>
        <w:rPr>
          <w:rFonts w:asciiTheme="minorHAnsi" w:hAnsiTheme="minorHAnsi" w:cs="Arial"/>
          <w:sz w:val="22"/>
          <w:szCs w:val="22"/>
        </w:rPr>
      </w:pP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has contracted </w:t>
      </w:r>
      <w:proofErr w:type="spellStart"/>
      <w:r w:rsidR="00794388">
        <w:rPr>
          <w:rFonts w:asciiTheme="minorHAnsi" w:hAnsiTheme="minorHAnsi" w:cs="Arial"/>
          <w:sz w:val="22"/>
          <w:szCs w:val="22"/>
        </w:rPr>
        <w:t>Plante</w:t>
      </w:r>
      <w:proofErr w:type="spellEnd"/>
      <w:r w:rsidR="00794388">
        <w:rPr>
          <w:rFonts w:asciiTheme="minorHAnsi" w:hAnsiTheme="minorHAnsi" w:cs="Arial"/>
          <w:sz w:val="22"/>
          <w:szCs w:val="22"/>
        </w:rPr>
        <w:t xml:space="preserve"> Moran</w:t>
      </w:r>
      <w:r w:rsidR="00B8245A" w:rsidRPr="00BA05C4">
        <w:rPr>
          <w:rFonts w:asciiTheme="minorHAnsi" w:hAnsiTheme="minorHAnsi" w:cs="Arial"/>
          <w:sz w:val="22"/>
          <w:szCs w:val="22"/>
        </w:rPr>
        <w:t xml:space="preserve"> (http://</w:t>
      </w:r>
      <w:r w:rsidR="00794388" w:rsidRPr="00794388">
        <w:t xml:space="preserve"> </w:t>
      </w:r>
      <w:hyperlink r:id="rId85" w:history="1">
        <w:r w:rsidR="00794388">
          <w:rPr>
            <w:rStyle w:val="Hyperlink"/>
          </w:rPr>
          <w:t>http://www.plantemoran.com/</w:t>
        </w:r>
      </w:hyperlink>
      <w:r w:rsidR="00794388" w:rsidRPr="00BA05C4" w:rsidDel="00794388">
        <w:rPr>
          <w:rFonts w:asciiTheme="minorHAnsi" w:hAnsiTheme="minorHAnsi" w:cs="Arial"/>
          <w:sz w:val="22"/>
          <w:szCs w:val="22"/>
        </w:rPr>
        <w:t xml:space="preserve"> </w:t>
      </w:r>
      <w:r w:rsidR="00B8245A" w:rsidRPr="00BA05C4">
        <w:rPr>
          <w:rFonts w:asciiTheme="minorHAnsi" w:hAnsiTheme="minorHAnsi" w:cs="Arial"/>
          <w:sz w:val="22"/>
          <w:szCs w:val="22"/>
        </w:rPr>
        <w:t>) to review all Lincoln Peak’s Standard Operating Procedures (SOP) pertaining to Managed Services to determine required enhancements for FISMA compliance. Specifically, the system is designed to meet FISMA Moderate Risk security controls as specified in the National Institute of Standards and Technology (NIST) Special Publication 800-53 (http://csrc.nist.gov/publications/nistpubs/800-53-Rev2/sp800-53-rev</w:t>
      </w:r>
      <w:r w:rsidR="00794388">
        <w:rPr>
          <w:rFonts w:asciiTheme="minorHAnsi" w:hAnsiTheme="minorHAnsi" w:cs="Arial"/>
          <w:sz w:val="22"/>
          <w:szCs w:val="22"/>
        </w:rPr>
        <w:t>3</w:t>
      </w:r>
      <w:r w:rsidR="00B8245A" w:rsidRPr="00BA05C4">
        <w:rPr>
          <w:rFonts w:asciiTheme="minorHAnsi" w:hAnsiTheme="minorHAnsi" w:cs="Arial"/>
          <w:sz w:val="22"/>
          <w:szCs w:val="22"/>
        </w:rPr>
        <w:t xml:space="preserve">-final.pdf). The following is a list of applicable NIST SP 800-53 controls and a summary of Lincoln Peak’s policies </w:t>
      </w:r>
      <w:r w:rsidR="005D586C" w:rsidRPr="00BA05C4">
        <w:rPr>
          <w:rFonts w:asciiTheme="minorHAnsi" w:hAnsiTheme="minorHAnsi" w:cs="Arial"/>
          <w:sz w:val="22"/>
          <w:szCs w:val="22"/>
        </w:rPr>
        <w:t>and procedures</w:t>
      </w:r>
      <w:r w:rsidR="00B8245A" w:rsidRPr="00BA05C4">
        <w:rPr>
          <w:rFonts w:asciiTheme="minorHAnsi" w:hAnsiTheme="minorHAnsi" w:cs="Arial"/>
          <w:sz w:val="22"/>
          <w:szCs w:val="22"/>
        </w:rPr>
        <w:t xml:space="preserve"> for each. The</w:t>
      </w:r>
      <w:r w:rsidRPr="00BA05C4">
        <w:rPr>
          <w:rFonts w:asciiTheme="minorHAnsi" w:hAnsiTheme="minorHAnsi" w:cs="Arial"/>
          <w:sz w:val="22"/>
          <w:szCs w:val="22"/>
        </w:rPr>
        <w:t>se</w:t>
      </w:r>
      <w:r w:rsidR="00B8245A" w:rsidRPr="00BA05C4">
        <w:rPr>
          <w:rFonts w:asciiTheme="minorHAnsi" w:hAnsiTheme="minorHAnsi" w:cs="Arial"/>
          <w:sz w:val="22"/>
          <w:szCs w:val="22"/>
        </w:rPr>
        <w:t xml:space="preserve"> descriptions relate to internal </w:t>
      </w:r>
      <w:r w:rsidRPr="00BA05C4">
        <w:rPr>
          <w:rFonts w:asciiTheme="minorHAnsi" w:hAnsiTheme="minorHAnsi" w:cs="Arial"/>
          <w:sz w:val="22"/>
          <w:szCs w:val="22"/>
        </w:rPr>
        <w:t xml:space="preserve">LPP </w:t>
      </w:r>
      <w:r w:rsidR="00B8245A" w:rsidRPr="00BA05C4">
        <w:rPr>
          <w:rFonts w:asciiTheme="minorHAnsi" w:hAnsiTheme="minorHAnsi" w:cs="Arial"/>
          <w:sz w:val="22"/>
          <w:szCs w:val="22"/>
        </w:rPr>
        <w:t xml:space="preserve">SOPs and policies, not those of the querying system. </w:t>
      </w:r>
    </w:p>
    <w:p w:rsidR="00B8245A" w:rsidRPr="00BA05C4" w:rsidRDefault="00B8245A" w:rsidP="00B8245A">
      <w:pPr>
        <w:pStyle w:val="PlainText"/>
        <w:rPr>
          <w:rFonts w:asciiTheme="minorHAnsi" w:hAnsiTheme="minorHAnsi" w:cs="Arial"/>
          <w:sz w:val="22"/>
          <w:szCs w:val="22"/>
        </w:rPr>
      </w:pPr>
    </w:p>
    <w:p w:rsidR="00B8245A" w:rsidRPr="00BA05C4" w:rsidRDefault="00B8245A" w:rsidP="00B8245A">
      <w:pPr>
        <w:rPr>
          <w:rFonts w:cs="Arial"/>
          <w:b/>
          <w:szCs w:val="22"/>
          <w:u w:val="single"/>
        </w:rPr>
      </w:pPr>
      <w:r w:rsidRPr="00BA05C4">
        <w:rPr>
          <w:rFonts w:cs="Arial"/>
          <w:b/>
          <w:szCs w:val="22"/>
          <w:u w:val="single"/>
        </w:rPr>
        <w:t>Lincoln Peak Standard Operating Procedures per NIST SP 800-53 Security Controls</w:t>
      </w:r>
    </w:p>
    <w:p w:rsidR="00B8245A" w:rsidRPr="00BA05C4" w:rsidRDefault="00AD62FA" w:rsidP="009E3DB4">
      <w:pPr>
        <w:numPr>
          <w:ilvl w:val="0"/>
          <w:numId w:val="8"/>
        </w:numPr>
        <w:rPr>
          <w:rFonts w:cs="Arial"/>
          <w:szCs w:val="22"/>
          <w:u w:val="single"/>
        </w:rPr>
      </w:pPr>
      <w:r w:rsidRPr="00BA05C4">
        <w:rPr>
          <w:rFonts w:cs="Arial"/>
          <w:szCs w:val="22"/>
        </w:rPr>
        <w:t xml:space="preserve">Lincoln Peak </w:t>
      </w:r>
      <w:r w:rsidR="00B8245A" w:rsidRPr="00BA05C4">
        <w:rPr>
          <w:rFonts w:cs="Arial"/>
          <w:szCs w:val="22"/>
        </w:rPr>
        <w:t>User Access Policy</w:t>
      </w:r>
    </w:p>
    <w:p w:rsidR="00B8245A" w:rsidRPr="00BA05C4" w:rsidRDefault="00B8245A" w:rsidP="009E3DB4">
      <w:pPr>
        <w:numPr>
          <w:ilvl w:val="1"/>
          <w:numId w:val="8"/>
        </w:numPr>
        <w:rPr>
          <w:rFonts w:cs="Arial"/>
          <w:szCs w:val="22"/>
          <w:u w:val="single"/>
        </w:rPr>
      </w:pPr>
      <w:r w:rsidRPr="00BA05C4">
        <w:rPr>
          <w:rFonts w:cs="Arial"/>
          <w:szCs w:val="22"/>
        </w:rPr>
        <w:t>Provides policy to control who is allowed to access systems and how that access is managed.</w:t>
      </w:r>
    </w:p>
    <w:p w:rsidR="00B8245A" w:rsidRPr="00BA05C4" w:rsidRDefault="00B8245A" w:rsidP="009E3DB4">
      <w:pPr>
        <w:numPr>
          <w:ilvl w:val="1"/>
          <w:numId w:val="8"/>
        </w:numPr>
        <w:rPr>
          <w:rFonts w:cs="Arial"/>
          <w:szCs w:val="22"/>
        </w:rPr>
      </w:pPr>
      <w:r w:rsidRPr="00BA05C4">
        <w:rPr>
          <w:rFonts w:cs="Arial"/>
          <w:szCs w:val="22"/>
        </w:rPr>
        <w:t>Logical Access</w:t>
      </w:r>
    </w:p>
    <w:p w:rsidR="00B8245A" w:rsidRPr="00BA05C4" w:rsidRDefault="00B8245A" w:rsidP="009E3DB4">
      <w:pPr>
        <w:numPr>
          <w:ilvl w:val="2"/>
          <w:numId w:val="8"/>
        </w:numPr>
        <w:rPr>
          <w:rFonts w:cs="Arial"/>
          <w:szCs w:val="22"/>
        </w:rPr>
      </w:pPr>
      <w:r w:rsidRPr="00BA05C4">
        <w:rPr>
          <w:rFonts w:cs="Arial"/>
          <w:szCs w:val="22"/>
        </w:rPr>
        <w:t xml:space="preserve">New Hires/Terminated Users/Modifications/Contractors </w:t>
      </w:r>
    </w:p>
    <w:p w:rsidR="00B8245A" w:rsidRPr="00BA05C4" w:rsidRDefault="00B8245A" w:rsidP="009E3DB4">
      <w:pPr>
        <w:numPr>
          <w:ilvl w:val="3"/>
          <w:numId w:val="8"/>
        </w:numPr>
        <w:rPr>
          <w:rFonts w:cs="Arial"/>
          <w:szCs w:val="22"/>
        </w:rPr>
      </w:pPr>
      <w:r w:rsidRPr="00BA05C4">
        <w:rPr>
          <w:rFonts w:cs="Arial"/>
          <w:szCs w:val="22"/>
        </w:rPr>
        <w:t>Documentation and verification of all account requests</w:t>
      </w:r>
    </w:p>
    <w:p w:rsidR="00B8245A" w:rsidRPr="00BA05C4" w:rsidRDefault="00B8245A" w:rsidP="009E3DB4">
      <w:pPr>
        <w:numPr>
          <w:ilvl w:val="2"/>
          <w:numId w:val="8"/>
        </w:numPr>
        <w:rPr>
          <w:rFonts w:cs="Arial"/>
          <w:szCs w:val="22"/>
        </w:rPr>
      </w:pPr>
      <w:r w:rsidRPr="00BA05C4">
        <w:rPr>
          <w:rFonts w:cs="Arial"/>
          <w:szCs w:val="22"/>
        </w:rPr>
        <w:t xml:space="preserve">User Access Review </w:t>
      </w:r>
    </w:p>
    <w:p w:rsidR="00B8245A" w:rsidRPr="00BA05C4" w:rsidRDefault="00B8245A" w:rsidP="009E3DB4">
      <w:pPr>
        <w:numPr>
          <w:ilvl w:val="3"/>
          <w:numId w:val="8"/>
        </w:numPr>
        <w:rPr>
          <w:rFonts w:cs="Arial"/>
          <w:szCs w:val="22"/>
        </w:rPr>
      </w:pPr>
      <w:r w:rsidRPr="00BA05C4">
        <w:rPr>
          <w:rFonts w:cs="Arial"/>
          <w:szCs w:val="22"/>
        </w:rPr>
        <w:t>Periodic review of accounts to eliminate unnecessary accounts</w:t>
      </w:r>
    </w:p>
    <w:p w:rsidR="00B8245A" w:rsidRPr="00BA05C4" w:rsidRDefault="00B8245A" w:rsidP="009E3DB4">
      <w:pPr>
        <w:numPr>
          <w:ilvl w:val="2"/>
          <w:numId w:val="8"/>
        </w:numPr>
        <w:rPr>
          <w:rFonts w:cs="Arial"/>
          <w:szCs w:val="22"/>
        </w:rPr>
      </w:pPr>
      <w:r w:rsidRPr="00BA05C4">
        <w:rPr>
          <w:rFonts w:cs="Arial"/>
          <w:szCs w:val="22"/>
        </w:rPr>
        <w:t>Segregation of Duties</w:t>
      </w:r>
    </w:p>
    <w:p w:rsidR="00B8245A" w:rsidRPr="00BA05C4" w:rsidRDefault="00B8245A" w:rsidP="009E3DB4">
      <w:pPr>
        <w:numPr>
          <w:ilvl w:val="3"/>
          <w:numId w:val="8"/>
        </w:numPr>
        <w:rPr>
          <w:rFonts w:cs="Arial"/>
          <w:szCs w:val="22"/>
        </w:rPr>
      </w:pPr>
      <w:r w:rsidRPr="00BA05C4">
        <w:rPr>
          <w:rFonts w:cs="Arial"/>
          <w:szCs w:val="22"/>
        </w:rPr>
        <w:t>Limiting functional access by role to ensure only properly trained, authorized MSP personnel have access to production equipment.</w:t>
      </w:r>
    </w:p>
    <w:p w:rsidR="00B8245A" w:rsidRPr="00BA05C4" w:rsidRDefault="00B8245A" w:rsidP="009E3DB4">
      <w:pPr>
        <w:numPr>
          <w:ilvl w:val="2"/>
          <w:numId w:val="8"/>
        </w:numPr>
        <w:rPr>
          <w:rFonts w:cs="Arial"/>
          <w:szCs w:val="22"/>
        </w:rPr>
      </w:pPr>
      <w:r w:rsidRPr="00BA05C4">
        <w:rPr>
          <w:rFonts w:cs="Arial"/>
          <w:szCs w:val="22"/>
        </w:rPr>
        <w:t xml:space="preserve">VPN Access </w:t>
      </w:r>
    </w:p>
    <w:p w:rsidR="00B8245A" w:rsidRPr="00BA05C4" w:rsidRDefault="00B8245A" w:rsidP="009E3DB4">
      <w:pPr>
        <w:numPr>
          <w:ilvl w:val="3"/>
          <w:numId w:val="8"/>
        </w:numPr>
        <w:rPr>
          <w:rFonts w:cs="Arial"/>
          <w:szCs w:val="22"/>
        </w:rPr>
      </w:pPr>
      <w:r w:rsidRPr="00BA05C4">
        <w:rPr>
          <w:rFonts w:cs="Arial"/>
          <w:szCs w:val="22"/>
        </w:rPr>
        <w:t>Policy for issuing and managed dual token SSL based VPN for accessing all systems</w:t>
      </w:r>
    </w:p>
    <w:p w:rsidR="00B8245A" w:rsidRPr="00BA05C4" w:rsidRDefault="00B8245A" w:rsidP="009E3DB4">
      <w:pPr>
        <w:numPr>
          <w:ilvl w:val="2"/>
          <w:numId w:val="8"/>
        </w:numPr>
        <w:rPr>
          <w:rFonts w:cs="Arial"/>
          <w:szCs w:val="22"/>
        </w:rPr>
      </w:pPr>
      <w:r w:rsidRPr="00BA05C4">
        <w:rPr>
          <w:rFonts w:cs="Arial"/>
          <w:szCs w:val="22"/>
        </w:rPr>
        <w:t>Domain Policies</w:t>
      </w:r>
    </w:p>
    <w:p w:rsidR="00B8245A" w:rsidRPr="00BA05C4" w:rsidRDefault="00B8245A" w:rsidP="009E3DB4">
      <w:pPr>
        <w:numPr>
          <w:ilvl w:val="3"/>
          <w:numId w:val="8"/>
        </w:numPr>
        <w:rPr>
          <w:rFonts w:cs="Arial"/>
          <w:szCs w:val="22"/>
        </w:rPr>
      </w:pPr>
      <w:r w:rsidRPr="00BA05C4">
        <w:rPr>
          <w:rFonts w:cs="Arial"/>
          <w:szCs w:val="22"/>
        </w:rPr>
        <w:t>Active Directory and LDAP policies to control system access</w:t>
      </w:r>
    </w:p>
    <w:p w:rsidR="00B8245A" w:rsidRPr="00BA05C4" w:rsidRDefault="00C42F78" w:rsidP="009E3DB4">
      <w:pPr>
        <w:numPr>
          <w:ilvl w:val="3"/>
          <w:numId w:val="8"/>
        </w:numPr>
        <w:rPr>
          <w:rFonts w:cs="Arial"/>
          <w:szCs w:val="22"/>
        </w:rPr>
      </w:pPr>
      <w:r>
        <w:rPr>
          <w:rFonts w:cs="Arial"/>
          <w:szCs w:val="22"/>
        </w:rPr>
        <w:t>Passwords - 7</w:t>
      </w:r>
      <w:r w:rsidR="00B8245A" w:rsidRPr="00BA05C4">
        <w:rPr>
          <w:rFonts w:cs="Arial"/>
          <w:szCs w:val="22"/>
        </w:rPr>
        <w:t xml:space="preserve"> character minimum, </w:t>
      </w:r>
      <w:r w:rsidR="00911FB8">
        <w:rPr>
          <w:rFonts w:cs="Arial"/>
          <w:szCs w:val="22"/>
        </w:rPr>
        <w:t>100 characters maximum</w:t>
      </w:r>
      <w:r w:rsidR="009B61F3">
        <w:rPr>
          <w:rFonts w:cs="Arial"/>
          <w:szCs w:val="22"/>
        </w:rPr>
        <w:t xml:space="preserve">, </w:t>
      </w:r>
      <w:r w:rsidR="00B8245A" w:rsidRPr="00BA05C4">
        <w:rPr>
          <w:rFonts w:cs="Arial"/>
          <w:szCs w:val="22"/>
        </w:rPr>
        <w:t>strong password, quarterly change</w:t>
      </w:r>
      <w:r w:rsidR="009B61F3">
        <w:rPr>
          <w:rFonts w:cs="Arial"/>
          <w:szCs w:val="22"/>
        </w:rPr>
        <w:t>, enforce history</w:t>
      </w:r>
    </w:p>
    <w:p w:rsidR="00B8245A" w:rsidRPr="00BA05C4" w:rsidRDefault="00B8245A" w:rsidP="009E3DB4">
      <w:pPr>
        <w:numPr>
          <w:ilvl w:val="3"/>
          <w:numId w:val="8"/>
        </w:numPr>
        <w:rPr>
          <w:rFonts w:cs="Arial"/>
          <w:szCs w:val="22"/>
        </w:rPr>
      </w:pPr>
      <w:r w:rsidRPr="00BA05C4">
        <w:rPr>
          <w:rFonts w:cs="Arial"/>
          <w:szCs w:val="22"/>
        </w:rPr>
        <w:t>Lockouts – 5 failed attempts results in locked account requiring administrator intervention</w:t>
      </w:r>
    </w:p>
    <w:p w:rsidR="00B8245A" w:rsidRPr="00BA05C4" w:rsidRDefault="00B8245A" w:rsidP="009E3DB4">
      <w:pPr>
        <w:numPr>
          <w:ilvl w:val="1"/>
          <w:numId w:val="8"/>
        </w:numPr>
        <w:rPr>
          <w:rFonts w:cs="Arial"/>
          <w:szCs w:val="22"/>
        </w:rPr>
      </w:pPr>
      <w:r w:rsidRPr="00BA05C4">
        <w:rPr>
          <w:rFonts w:cs="Arial"/>
          <w:szCs w:val="22"/>
        </w:rPr>
        <w:t>System Security</w:t>
      </w:r>
    </w:p>
    <w:p w:rsidR="00B8245A" w:rsidRPr="00BA05C4" w:rsidRDefault="00B8245A" w:rsidP="009E3DB4">
      <w:pPr>
        <w:numPr>
          <w:ilvl w:val="2"/>
          <w:numId w:val="8"/>
        </w:numPr>
        <w:rPr>
          <w:rFonts w:cs="Arial"/>
          <w:szCs w:val="22"/>
        </w:rPr>
      </w:pPr>
      <w:r w:rsidRPr="00BA05C4">
        <w:rPr>
          <w:rFonts w:cs="Arial"/>
          <w:szCs w:val="22"/>
        </w:rPr>
        <w:t>Server/Network Configuration – security policies</w:t>
      </w:r>
    </w:p>
    <w:p w:rsidR="00B8245A" w:rsidRPr="00BA05C4" w:rsidRDefault="00B8245A" w:rsidP="009E3DB4">
      <w:pPr>
        <w:numPr>
          <w:ilvl w:val="3"/>
          <w:numId w:val="8"/>
        </w:numPr>
        <w:rPr>
          <w:rFonts w:cs="Arial"/>
          <w:szCs w:val="22"/>
        </w:rPr>
      </w:pPr>
      <w:r w:rsidRPr="00BA05C4">
        <w:rPr>
          <w:rFonts w:cs="Arial"/>
          <w:szCs w:val="22"/>
        </w:rPr>
        <w:t>DMZ</w:t>
      </w:r>
    </w:p>
    <w:p w:rsidR="00B8245A" w:rsidRPr="00BA05C4" w:rsidRDefault="00B8245A" w:rsidP="009E3DB4">
      <w:pPr>
        <w:numPr>
          <w:ilvl w:val="4"/>
          <w:numId w:val="8"/>
        </w:numPr>
        <w:rPr>
          <w:rFonts w:cs="Arial"/>
          <w:szCs w:val="22"/>
        </w:rPr>
      </w:pPr>
      <w:r w:rsidRPr="00BA05C4">
        <w:rPr>
          <w:rFonts w:cs="Arial"/>
          <w:szCs w:val="22"/>
        </w:rPr>
        <w:t>Web server and database server firewall configuration to prohibit external access to database servers and limit web server protocols/ ports</w:t>
      </w:r>
    </w:p>
    <w:p w:rsidR="00B8245A" w:rsidRPr="00BA05C4" w:rsidRDefault="00B8245A" w:rsidP="009E3DB4">
      <w:pPr>
        <w:numPr>
          <w:ilvl w:val="2"/>
          <w:numId w:val="8"/>
        </w:numPr>
        <w:rPr>
          <w:rFonts w:cs="Arial"/>
          <w:szCs w:val="22"/>
        </w:rPr>
      </w:pPr>
      <w:r w:rsidRPr="00BA05C4">
        <w:rPr>
          <w:rFonts w:cs="Arial"/>
          <w:szCs w:val="22"/>
        </w:rPr>
        <w:t>Secure Data Transfer</w:t>
      </w:r>
    </w:p>
    <w:p w:rsidR="00B8245A" w:rsidRPr="00BA05C4" w:rsidRDefault="00B8245A" w:rsidP="009E3DB4">
      <w:pPr>
        <w:numPr>
          <w:ilvl w:val="3"/>
          <w:numId w:val="8"/>
        </w:numPr>
        <w:rPr>
          <w:rFonts w:cs="Arial"/>
          <w:szCs w:val="22"/>
        </w:rPr>
      </w:pPr>
      <w:r w:rsidRPr="00BA05C4">
        <w:rPr>
          <w:rFonts w:cs="Arial"/>
          <w:szCs w:val="22"/>
        </w:rPr>
        <w:t xml:space="preserve">FTP </w:t>
      </w:r>
    </w:p>
    <w:p w:rsidR="00B8245A" w:rsidRPr="00BA05C4" w:rsidRDefault="00B8245A" w:rsidP="009E3DB4">
      <w:pPr>
        <w:numPr>
          <w:ilvl w:val="4"/>
          <w:numId w:val="8"/>
        </w:numPr>
        <w:rPr>
          <w:rFonts w:cs="Arial"/>
          <w:szCs w:val="22"/>
        </w:rPr>
      </w:pPr>
      <w:r w:rsidRPr="00BA05C4">
        <w:rPr>
          <w:rFonts w:cs="Arial"/>
          <w:szCs w:val="22"/>
        </w:rPr>
        <w:t>Limited to behind firewall for authenticated VPN users only</w:t>
      </w:r>
    </w:p>
    <w:p w:rsidR="00B8245A" w:rsidRPr="00BA05C4" w:rsidRDefault="00B8245A" w:rsidP="009E3DB4">
      <w:pPr>
        <w:numPr>
          <w:ilvl w:val="3"/>
          <w:numId w:val="8"/>
        </w:numPr>
        <w:rPr>
          <w:rFonts w:cs="Arial"/>
          <w:szCs w:val="22"/>
        </w:rPr>
      </w:pPr>
      <w:r w:rsidRPr="00BA05C4">
        <w:rPr>
          <w:rFonts w:cs="Arial"/>
          <w:szCs w:val="22"/>
        </w:rPr>
        <w:t xml:space="preserve">Encryption </w:t>
      </w:r>
    </w:p>
    <w:p w:rsidR="00B8245A" w:rsidRPr="00BA05C4" w:rsidRDefault="00B8245A" w:rsidP="009E3DB4">
      <w:pPr>
        <w:numPr>
          <w:ilvl w:val="4"/>
          <w:numId w:val="8"/>
        </w:numPr>
        <w:rPr>
          <w:rFonts w:cs="Arial"/>
          <w:szCs w:val="22"/>
        </w:rPr>
      </w:pPr>
      <w:r w:rsidRPr="00BA05C4">
        <w:rPr>
          <w:rFonts w:cs="Arial"/>
          <w:szCs w:val="22"/>
        </w:rPr>
        <w:t>All traffic behind traversing firewall is encrypted other than HTTP access to front end web servers by external users</w:t>
      </w:r>
    </w:p>
    <w:p w:rsidR="00B8245A" w:rsidRPr="00BA05C4" w:rsidRDefault="00B8245A" w:rsidP="009E3DB4">
      <w:pPr>
        <w:numPr>
          <w:ilvl w:val="2"/>
          <w:numId w:val="8"/>
        </w:numPr>
        <w:rPr>
          <w:rFonts w:cs="Arial"/>
          <w:szCs w:val="22"/>
        </w:rPr>
      </w:pPr>
      <w:r w:rsidRPr="00BA05C4">
        <w:rPr>
          <w:rFonts w:cs="Arial"/>
          <w:szCs w:val="22"/>
        </w:rPr>
        <w:t>Assessments and Certifications</w:t>
      </w:r>
    </w:p>
    <w:p w:rsidR="00B8245A" w:rsidRPr="00BA05C4" w:rsidRDefault="00B8245A" w:rsidP="009E3DB4">
      <w:pPr>
        <w:numPr>
          <w:ilvl w:val="3"/>
          <w:numId w:val="8"/>
        </w:numPr>
        <w:rPr>
          <w:rFonts w:cs="Arial"/>
          <w:szCs w:val="22"/>
        </w:rPr>
      </w:pPr>
      <w:r w:rsidRPr="00BA05C4">
        <w:rPr>
          <w:rFonts w:cs="Arial"/>
          <w:szCs w:val="22"/>
        </w:rPr>
        <w:t>Penetration Testing</w:t>
      </w:r>
    </w:p>
    <w:p w:rsidR="00B8245A" w:rsidRPr="00BA05C4" w:rsidRDefault="00B8245A" w:rsidP="009E3DB4">
      <w:pPr>
        <w:numPr>
          <w:ilvl w:val="4"/>
          <w:numId w:val="8"/>
        </w:numPr>
        <w:rPr>
          <w:rFonts w:cs="Arial"/>
          <w:szCs w:val="22"/>
        </w:rPr>
      </w:pPr>
      <w:r w:rsidRPr="00BA05C4">
        <w:rPr>
          <w:rFonts w:cs="Arial"/>
          <w:szCs w:val="22"/>
        </w:rPr>
        <w:t>Periodic testing of security</w:t>
      </w:r>
    </w:p>
    <w:p w:rsidR="00B8245A" w:rsidRPr="00BA05C4" w:rsidRDefault="00B8245A" w:rsidP="009E3DB4">
      <w:pPr>
        <w:numPr>
          <w:ilvl w:val="3"/>
          <w:numId w:val="8"/>
        </w:numPr>
        <w:rPr>
          <w:rFonts w:cs="Arial"/>
          <w:szCs w:val="22"/>
        </w:rPr>
      </w:pPr>
      <w:r w:rsidRPr="00BA05C4">
        <w:rPr>
          <w:rFonts w:cs="Arial"/>
          <w:szCs w:val="22"/>
        </w:rPr>
        <w:t>Vulnerability Scanning</w:t>
      </w:r>
    </w:p>
    <w:p w:rsidR="00B8245A" w:rsidRPr="00BA05C4" w:rsidRDefault="00B8245A" w:rsidP="009E3DB4">
      <w:pPr>
        <w:numPr>
          <w:ilvl w:val="4"/>
          <w:numId w:val="8"/>
        </w:numPr>
        <w:rPr>
          <w:rFonts w:cs="Arial"/>
          <w:szCs w:val="22"/>
        </w:rPr>
      </w:pPr>
      <w:r w:rsidRPr="00BA05C4">
        <w:rPr>
          <w:rFonts w:cs="Arial"/>
          <w:szCs w:val="22"/>
        </w:rPr>
        <w:t>Periodic scanning of ports and systems</w:t>
      </w:r>
    </w:p>
    <w:p w:rsidR="00B8245A" w:rsidRPr="00BA05C4" w:rsidRDefault="00B8245A" w:rsidP="009E3DB4">
      <w:pPr>
        <w:numPr>
          <w:ilvl w:val="2"/>
          <w:numId w:val="8"/>
        </w:numPr>
        <w:rPr>
          <w:rFonts w:cs="Arial"/>
          <w:szCs w:val="22"/>
        </w:rPr>
      </w:pPr>
      <w:r w:rsidRPr="00BA05C4">
        <w:rPr>
          <w:rFonts w:cs="Arial"/>
          <w:szCs w:val="22"/>
        </w:rPr>
        <w:t>Authorized Traffic</w:t>
      </w:r>
    </w:p>
    <w:p w:rsidR="00B8245A" w:rsidRPr="00BA05C4" w:rsidRDefault="00B8245A" w:rsidP="009E3DB4">
      <w:pPr>
        <w:numPr>
          <w:ilvl w:val="3"/>
          <w:numId w:val="8"/>
        </w:numPr>
        <w:rPr>
          <w:rFonts w:cs="Arial"/>
          <w:szCs w:val="22"/>
        </w:rPr>
      </w:pPr>
      <w:r w:rsidRPr="00BA05C4">
        <w:rPr>
          <w:rFonts w:cs="Arial"/>
          <w:szCs w:val="22"/>
        </w:rPr>
        <w:t>Firewalls</w:t>
      </w:r>
    </w:p>
    <w:p w:rsidR="00B8245A" w:rsidRPr="00BA05C4" w:rsidRDefault="00B8245A" w:rsidP="009E3DB4">
      <w:pPr>
        <w:numPr>
          <w:ilvl w:val="4"/>
          <w:numId w:val="8"/>
        </w:numPr>
        <w:rPr>
          <w:rFonts w:cs="Arial"/>
          <w:szCs w:val="22"/>
        </w:rPr>
      </w:pPr>
      <w:r w:rsidRPr="00BA05C4">
        <w:rPr>
          <w:rFonts w:cs="Arial"/>
          <w:szCs w:val="22"/>
        </w:rPr>
        <w:t xml:space="preserve">Firewall rules are created on a server by server basis to restrict inbound traffic to HTTP (port 80) and/or HTTPS (port 443) to web servers. Port 25 is available on request for SMTP. Additional ports are available if required and are documented through Change Management Process. Database servers have no direct inbound web traffic and are not </w:t>
      </w:r>
      <w:proofErr w:type="spellStart"/>
      <w:r w:rsidRPr="00BA05C4">
        <w:rPr>
          <w:rFonts w:cs="Arial"/>
          <w:szCs w:val="22"/>
        </w:rPr>
        <w:t>NAT’d</w:t>
      </w:r>
      <w:proofErr w:type="spellEnd"/>
      <w:r w:rsidRPr="00BA05C4">
        <w:rPr>
          <w:rFonts w:cs="Arial"/>
          <w:szCs w:val="22"/>
        </w:rPr>
        <w:t>. DMZ firewalls limit access to each database server to the associated web server(s).</w:t>
      </w:r>
    </w:p>
    <w:p w:rsidR="00B8245A" w:rsidRPr="00BA05C4" w:rsidRDefault="00B8245A" w:rsidP="009E3DB4">
      <w:pPr>
        <w:numPr>
          <w:ilvl w:val="3"/>
          <w:numId w:val="8"/>
        </w:numPr>
        <w:rPr>
          <w:rFonts w:cs="Arial"/>
          <w:szCs w:val="22"/>
        </w:rPr>
      </w:pPr>
      <w:r w:rsidRPr="00BA05C4">
        <w:rPr>
          <w:rFonts w:cs="Arial"/>
          <w:szCs w:val="22"/>
        </w:rPr>
        <w:t>Anti-Virus</w:t>
      </w:r>
    </w:p>
    <w:p w:rsidR="00B8245A" w:rsidRPr="00BA05C4" w:rsidRDefault="00B8245A" w:rsidP="009E3DB4">
      <w:pPr>
        <w:numPr>
          <w:ilvl w:val="4"/>
          <w:numId w:val="8"/>
        </w:numPr>
        <w:rPr>
          <w:rFonts w:cs="Arial"/>
          <w:szCs w:val="22"/>
        </w:rPr>
      </w:pPr>
      <w:r w:rsidRPr="00BA05C4">
        <w:rPr>
          <w:rFonts w:cs="Arial"/>
          <w:szCs w:val="22"/>
        </w:rPr>
        <w:t>All servers must run NOD32 anti-virus</w:t>
      </w:r>
    </w:p>
    <w:p w:rsidR="00B8245A" w:rsidRPr="00BA05C4" w:rsidRDefault="00B8245A" w:rsidP="009E3DB4">
      <w:pPr>
        <w:numPr>
          <w:ilvl w:val="2"/>
          <w:numId w:val="8"/>
        </w:numPr>
        <w:ind w:left="1800"/>
        <w:rPr>
          <w:rFonts w:cs="Arial"/>
          <w:szCs w:val="22"/>
        </w:rPr>
      </w:pPr>
      <w:r w:rsidRPr="00BA05C4">
        <w:rPr>
          <w:rFonts w:cs="Arial"/>
          <w:szCs w:val="22"/>
        </w:rPr>
        <w:t>Physical Access</w:t>
      </w:r>
    </w:p>
    <w:p w:rsidR="00B8245A" w:rsidRPr="00BA05C4" w:rsidRDefault="00B8245A" w:rsidP="009E3DB4">
      <w:pPr>
        <w:numPr>
          <w:ilvl w:val="3"/>
          <w:numId w:val="8"/>
        </w:numPr>
        <w:ind w:left="2520"/>
        <w:rPr>
          <w:rFonts w:cs="Arial"/>
          <w:szCs w:val="22"/>
        </w:rPr>
      </w:pPr>
      <w:r w:rsidRPr="00BA05C4">
        <w:rPr>
          <w:rFonts w:cs="Arial"/>
          <w:szCs w:val="22"/>
        </w:rPr>
        <w:t>Third Party SAS70 Review</w:t>
      </w:r>
    </w:p>
    <w:p w:rsidR="00B8245A" w:rsidRPr="00BA05C4" w:rsidRDefault="00B8245A" w:rsidP="009E3DB4">
      <w:pPr>
        <w:numPr>
          <w:ilvl w:val="4"/>
          <w:numId w:val="8"/>
        </w:numPr>
        <w:ind w:left="3240"/>
        <w:rPr>
          <w:rFonts w:cs="Arial"/>
          <w:szCs w:val="22"/>
        </w:rPr>
      </w:pPr>
      <w:r w:rsidRPr="00BA05C4">
        <w:rPr>
          <w:rFonts w:cs="Arial"/>
          <w:szCs w:val="22"/>
        </w:rPr>
        <w:t>Type II SAS-70 audit to be performed in Q4 2010.</w:t>
      </w:r>
    </w:p>
    <w:p w:rsidR="00B8245A" w:rsidRPr="00BA05C4" w:rsidRDefault="00B8245A" w:rsidP="009E3DB4">
      <w:pPr>
        <w:numPr>
          <w:ilvl w:val="1"/>
          <w:numId w:val="8"/>
        </w:numPr>
        <w:ind w:left="1080"/>
        <w:rPr>
          <w:rFonts w:cs="Arial"/>
          <w:szCs w:val="22"/>
        </w:rPr>
      </w:pPr>
      <w:r w:rsidRPr="00BA05C4">
        <w:rPr>
          <w:rFonts w:cs="Arial"/>
          <w:szCs w:val="22"/>
        </w:rPr>
        <w:t>Written Information Security Policy/Risk Policy – provides policy on high level controls for access and security monitoring as well as  response in the event of an incident</w:t>
      </w:r>
    </w:p>
    <w:p w:rsidR="00B8245A" w:rsidRPr="00BA05C4" w:rsidRDefault="00B8245A" w:rsidP="009E3DB4">
      <w:pPr>
        <w:numPr>
          <w:ilvl w:val="2"/>
          <w:numId w:val="8"/>
        </w:numPr>
        <w:ind w:left="1800"/>
        <w:rPr>
          <w:rFonts w:cs="Arial"/>
          <w:szCs w:val="22"/>
        </w:rPr>
      </w:pPr>
      <w:r w:rsidRPr="00BA05C4">
        <w:rPr>
          <w:rFonts w:cs="Arial"/>
          <w:szCs w:val="22"/>
        </w:rPr>
        <w:t xml:space="preserve">Protecting Data </w:t>
      </w:r>
    </w:p>
    <w:p w:rsidR="00B8245A" w:rsidRPr="00BA05C4" w:rsidRDefault="00B8245A" w:rsidP="009E3DB4">
      <w:pPr>
        <w:numPr>
          <w:ilvl w:val="3"/>
          <w:numId w:val="8"/>
        </w:numPr>
        <w:ind w:left="2520"/>
        <w:rPr>
          <w:rFonts w:cs="Arial"/>
          <w:szCs w:val="22"/>
        </w:rPr>
      </w:pPr>
      <w:r w:rsidRPr="00BA05C4">
        <w:rPr>
          <w:rFonts w:cs="Arial"/>
          <w:szCs w:val="22"/>
        </w:rPr>
        <w:t>Both Physical and Electronic data are covered in this SOP.</w:t>
      </w:r>
    </w:p>
    <w:p w:rsidR="00B8245A" w:rsidRPr="00BA05C4" w:rsidRDefault="00B8245A" w:rsidP="009E3DB4">
      <w:pPr>
        <w:numPr>
          <w:ilvl w:val="2"/>
          <w:numId w:val="8"/>
        </w:numPr>
        <w:ind w:left="1800"/>
        <w:rPr>
          <w:rFonts w:cs="Arial"/>
          <w:szCs w:val="22"/>
        </w:rPr>
      </w:pPr>
      <w:r w:rsidRPr="00BA05C4">
        <w:rPr>
          <w:rFonts w:cs="Arial"/>
          <w:szCs w:val="22"/>
        </w:rPr>
        <w:t>Security Awareness Training</w:t>
      </w:r>
    </w:p>
    <w:p w:rsidR="00B8245A" w:rsidRPr="00BA05C4" w:rsidRDefault="00B8245A" w:rsidP="009E3DB4">
      <w:pPr>
        <w:numPr>
          <w:ilvl w:val="2"/>
          <w:numId w:val="8"/>
        </w:numPr>
        <w:ind w:left="1800"/>
        <w:rPr>
          <w:rFonts w:cs="Arial"/>
          <w:szCs w:val="22"/>
        </w:rPr>
      </w:pPr>
      <w:r w:rsidRPr="00BA05C4">
        <w:rPr>
          <w:rFonts w:cs="Arial"/>
          <w:szCs w:val="22"/>
        </w:rPr>
        <w:t>Incident Response</w:t>
      </w:r>
    </w:p>
    <w:p w:rsidR="00B8245A" w:rsidRPr="00BA05C4" w:rsidRDefault="00B8245A" w:rsidP="009E3DB4">
      <w:pPr>
        <w:numPr>
          <w:ilvl w:val="1"/>
          <w:numId w:val="8"/>
        </w:numPr>
        <w:ind w:left="1080"/>
        <w:rPr>
          <w:rFonts w:cs="Arial"/>
          <w:szCs w:val="22"/>
        </w:rPr>
      </w:pPr>
      <w:r w:rsidRPr="00BA05C4">
        <w:rPr>
          <w:rFonts w:cs="Arial"/>
          <w:szCs w:val="22"/>
        </w:rPr>
        <w:t xml:space="preserve">Business Continuity, Disaster Recovery Plan </w:t>
      </w:r>
    </w:p>
    <w:p w:rsidR="00B8245A" w:rsidRPr="00BA05C4" w:rsidRDefault="00B8245A" w:rsidP="009E3DB4">
      <w:pPr>
        <w:numPr>
          <w:ilvl w:val="2"/>
          <w:numId w:val="8"/>
        </w:numPr>
        <w:ind w:left="1800"/>
        <w:rPr>
          <w:rFonts w:cs="Arial"/>
          <w:szCs w:val="22"/>
        </w:rPr>
      </w:pPr>
      <w:r w:rsidRPr="00BA05C4">
        <w:rPr>
          <w:rFonts w:cs="Arial"/>
          <w:szCs w:val="22"/>
        </w:rPr>
        <w:t>Policy and Plans for recovery of services i</w:t>
      </w:r>
      <w:r w:rsidR="00C42F78">
        <w:rPr>
          <w:rFonts w:cs="Arial"/>
          <w:szCs w:val="22"/>
        </w:rPr>
        <w:t>n the event of data corruption/</w:t>
      </w:r>
      <w:r w:rsidRPr="00BA05C4">
        <w:rPr>
          <w:rFonts w:cs="Arial"/>
          <w:szCs w:val="22"/>
        </w:rPr>
        <w:t>loss, component failure, system failure, site failure, and geographic failure (i.e., Natural disaster).</w:t>
      </w:r>
    </w:p>
    <w:p w:rsidR="00B8245A" w:rsidRPr="00BA05C4" w:rsidRDefault="00C42F78" w:rsidP="009E3DB4">
      <w:pPr>
        <w:numPr>
          <w:ilvl w:val="3"/>
          <w:numId w:val="8"/>
        </w:numPr>
        <w:ind w:left="2520"/>
        <w:rPr>
          <w:rFonts w:cs="Arial"/>
          <w:szCs w:val="22"/>
        </w:rPr>
      </w:pPr>
      <w:r>
        <w:rPr>
          <w:rFonts w:cs="Arial"/>
          <w:szCs w:val="22"/>
        </w:rPr>
        <w:t>Data corruption/</w:t>
      </w:r>
      <w:r w:rsidR="00B8245A" w:rsidRPr="00BA05C4">
        <w:rPr>
          <w:rFonts w:cs="Arial"/>
          <w:szCs w:val="22"/>
        </w:rPr>
        <w:t>loss is addressed via ba</w:t>
      </w:r>
      <w:r>
        <w:rPr>
          <w:rFonts w:cs="Arial"/>
          <w:szCs w:val="22"/>
        </w:rPr>
        <w:t>ckup/</w:t>
      </w:r>
      <w:r w:rsidR="00B8245A" w:rsidRPr="00BA05C4">
        <w:rPr>
          <w:rFonts w:cs="Arial"/>
          <w:szCs w:val="22"/>
        </w:rPr>
        <w:t>recovery policy</w:t>
      </w:r>
    </w:p>
    <w:p w:rsidR="00B8245A" w:rsidRPr="00BA05C4" w:rsidRDefault="00B8245A" w:rsidP="009E3DB4">
      <w:pPr>
        <w:numPr>
          <w:ilvl w:val="3"/>
          <w:numId w:val="8"/>
        </w:numPr>
        <w:ind w:left="2520"/>
        <w:rPr>
          <w:rFonts w:cs="Arial"/>
          <w:szCs w:val="22"/>
        </w:rPr>
      </w:pPr>
      <w:r w:rsidRPr="00BA05C4">
        <w:rPr>
          <w:rFonts w:cs="Arial"/>
          <w:szCs w:val="22"/>
        </w:rPr>
        <w:t>Component failure and system failure are addressed by in-device redundancy and overall redundant architecture of infrastructure providing near zero downtime for these conditions</w:t>
      </w:r>
    </w:p>
    <w:p w:rsidR="00B8245A" w:rsidRPr="00BA05C4" w:rsidRDefault="00B8245A" w:rsidP="009E3DB4">
      <w:pPr>
        <w:numPr>
          <w:ilvl w:val="3"/>
          <w:numId w:val="8"/>
        </w:numPr>
        <w:ind w:left="2520"/>
        <w:rPr>
          <w:rFonts w:cs="Arial"/>
          <w:szCs w:val="22"/>
        </w:rPr>
      </w:pPr>
      <w:r w:rsidRPr="00BA05C4">
        <w:rPr>
          <w:rFonts w:cs="Arial"/>
          <w:szCs w:val="22"/>
        </w:rPr>
        <w:t xml:space="preserve">Site failure is addressed via cold site in Phoenix AZ that is FISMA compliant with log ship database replication and </w:t>
      </w:r>
      <w:r w:rsidR="00794388" w:rsidRPr="00BA05C4">
        <w:rPr>
          <w:rFonts w:cs="Arial"/>
          <w:szCs w:val="22"/>
        </w:rPr>
        <w:t>web server</w:t>
      </w:r>
      <w:r w:rsidRPr="00BA05C4">
        <w:rPr>
          <w:rFonts w:cs="Arial"/>
          <w:szCs w:val="22"/>
        </w:rPr>
        <w:t xml:space="preserve"> daily backup and copy to remote SAN allowing 72 hour configuration and recovery RTO and 15 minute RPO.</w:t>
      </w:r>
    </w:p>
    <w:p w:rsidR="00B8245A" w:rsidRPr="00BA05C4" w:rsidRDefault="00B8245A" w:rsidP="009E3DB4">
      <w:pPr>
        <w:numPr>
          <w:ilvl w:val="1"/>
          <w:numId w:val="8"/>
        </w:numPr>
        <w:ind w:left="1080"/>
        <w:rPr>
          <w:rFonts w:cs="Arial"/>
          <w:szCs w:val="22"/>
        </w:rPr>
      </w:pPr>
      <w:r w:rsidRPr="00BA05C4">
        <w:rPr>
          <w:rFonts w:cs="Arial"/>
          <w:szCs w:val="22"/>
        </w:rPr>
        <w:t>Change Management Policy</w:t>
      </w:r>
    </w:p>
    <w:p w:rsidR="00B8245A" w:rsidRPr="00BA05C4" w:rsidRDefault="00B8245A" w:rsidP="009E3DB4">
      <w:pPr>
        <w:numPr>
          <w:ilvl w:val="2"/>
          <w:numId w:val="8"/>
        </w:numPr>
        <w:ind w:left="1800"/>
        <w:rPr>
          <w:rFonts w:cs="Arial"/>
          <w:szCs w:val="22"/>
        </w:rPr>
      </w:pPr>
      <w:r w:rsidRPr="00BA05C4">
        <w:rPr>
          <w:rFonts w:cs="Arial"/>
          <w:szCs w:val="22"/>
        </w:rPr>
        <w:t>Policy and procedure for reviewing and approving all change to production environment to ensure no unexpected results</w:t>
      </w:r>
    </w:p>
    <w:p w:rsidR="00B8245A" w:rsidRPr="00BA05C4" w:rsidRDefault="00B8245A" w:rsidP="009E3DB4">
      <w:pPr>
        <w:numPr>
          <w:ilvl w:val="2"/>
          <w:numId w:val="8"/>
        </w:numPr>
        <w:ind w:left="1800"/>
        <w:rPr>
          <w:rFonts w:cs="Arial"/>
          <w:szCs w:val="22"/>
        </w:rPr>
      </w:pPr>
      <w:r w:rsidRPr="00BA05C4">
        <w:rPr>
          <w:rFonts w:cs="Arial"/>
          <w:szCs w:val="22"/>
        </w:rPr>
        <w:t>Security Impact Analysis</w:t>
      </w:r>
    </w:p>
    <w:p w:rsidR="00B8245A" w:rsidRPr="00BA05C4" w:rsidRDefault="00B8245A" w:rsidP="009E3DB4">
      <w:pPr>
        <w:numPr>
          <w:ilvl w:val="2"/>
          <w:numId w:val="8"/>
        </w:numPr>
        <w:ind w:left="1800"/>
        <w:rPr>
          <w:rFonts w:cs="Arial"/>
          <w:szCs w:val="22"/>
        </w:rPr>
      </w:pPr>
      <w:r w:rsidRPr="00BA05C4">
        <w:rPr>
          <w:rFonts w:cs="Arial"/>
          <w:szCs w:val="22"/>
        </w:rPr>
        <w:t>Change requests</w:t>
      </w:r>
    </w:p>
    <w:p w:rsidR="00B8245A" w:rsidRPr="00BA05C4" w:rsidRDefault="008C6D14" w:rsidP="009E3DB4">
      <w:pPr>
        <w:numPr>
          <w:ilvl w:val="2"/>
          <w:numId w:val="8"/>
        </w:numPr>
        <w:ind w:left="1800"/>
        <w:rPr>
          <w:rFonts w:cs="Arial"/>
          <w:szCs w:val="22"/>
        </w:rPr>
      </w:pPr>
      <w:r w:rsidRPr="00BA05C4">
        <w:rPr>
          <w:rFonts w:cs="Arial"/>
          <w:szCs w:val="22"/>
        </w:rPr>
        <w:t>QA testing/end user t</w:t>
      </w:r>
      <w:r w:rsidR="00B8245A" w:rsidRPr="00BA05C4">
        <w:rPr>
          <w:rFonts w:cs="Arial"/>
          <w:szCs w:val="22"/>
        </w:rPr>
        <w:t>esting</w:t>
      </w:r>
    </w:p>
    <w:p w:rsidR="00B8245A" w:rsidRPr="00BA05C4" w:rsidRDefault="00B8245A" w:rsidP="009E3DB4">
      <w:pPr>
        <w:numPr>
          <w:ilvl w:val="2"/>
          <w:numId w:val="8"/>
        </w:numPr>
        <w:ind w:left="1800"/>
        <w:rPr>
          <w:rFonts w:cs="Arial"/>
          <w:szCs w:val="22"/>
        </w:rPr>
      </w:pPr>
      <w:r w:rsidRPr="00BA05C4">
        <w:rPr>
          <w:rFonts w:cs="Arial"/>
          <w:szCs w:val="22"/>
        </w:rPr>
        <w:t>System Backup</w:t>
      </w:r>
    </w:p>
    <w:p w:rsidR="00B8245A" w:rsidRPr="00BA05C4" w:rsidRDefault="00B8245A" w:rsidP="009E3DB4">
      <w:pPr>
        <w:numPr>
          <w:ilvl w:val="2"/>
          <w:numId w:val="8"/>
        </w:numPr>
        <w:ind w:left="1800"/>
        <w:rPr>
          <w:rFonts w:cs="Arial"/>
          <w:szCs w:val="22"/>
        </w:rPr>
      </w:pPr>
      <w:r w:rsidRPr="00BA05C4">
        <w:rPr>
          <w:rFonts w:cs="Arial"/>
          <w:szCs w:val="22"/>
        </w:rPr>
        <w:t>Change Approval prior to Implementation</w:t>
      </w:r>
    </w:p>
    <w:p w:rsidR="00B8245A" w:rsidRPr="00BA05C4" w:rsidRDefault="00B8245A" w:rsidP="009E3DB4">
      <w:pPr>
        <w:numPr>
          <w:ilvl w:val="1"/>
          <w:numId w:val="8"/>
        </w:numPr>
        <w:ind w:left="1080"/>
        <w:rPr>
          <w:rFonts w:cs="Arial"/>
          <w:szCs w:val="22"/>
        </w:rPr>
      </w:pPr>
      <w:r w:rsidRPr="00BA05C4">
        <w:rPr>
          <w:rFonts w:cs="Arial"/>
          <w:szCs w:val="22"/>
        </w:rPr>
        <w:t xml:space="preserve">Software Development Life Cycle </w:t>
      </w:r>
    </w:p>
    <w:p w:rsidR="00B8245A" w:rsidRPr="00BA05C4" w:rsidRDefault="00B8245A" w:rsidP="009E3DB4">
      <w:pPr>
        <w:numPr>
          <w:ilvl w:val="1"/>
          <w:numId w:val="8"/>
        </w:numPr>
        <w:ind w:left="1080"/>
        <w:rPr>
          <w:rFonts w:cs="Arial"/>
          <w:szCs w:val="22"/>
        </w:rPr>
      </w:pPr>
      <w:r w:rsidRPr="00BA05C4">
        <w:rPr>
          <w:rFonts w:cs="Arial"/>
          <w:szCs w:val="22"/>
        </w:rPr>
        <w:t xml:space="preserve">Maintenance Policy </w:t>
      </w:r>
    </w:p>
    <w:p w:rsidR="00B8245A" w:rsidRPr="00BA05C4" w:rsidRDefault="00B8245A" w:rsidP="009E3DB4">
      <w:pPr>
        <w:numPr>
          <w:ilvl w:val="2"/>
          <w:numId w:val="8"/>
        </w:numPr>
        <w:ind w:left="1800"/>
        <w:rPr>
          <w:rFonts w:cs="Arial"/>
          <w:szCs w:val="22"/>
        </w:rPr>
      </w:pPr>
      <w:r w:rsidRPr="00BA05C4">
        <w:rPr>
          <w:rFonts w:cs="Arial"/>
          <w:szCs w:val="22"/>
        </w:rPr>
        <w:t>Policy for the control of system maintenance such as OS and application patches</w:t>
      </w:r>
    </w:p>
    <w:p w:rsidR="00B8245A" w:rsidRPr="00BA05C4" w:rsidRDefault="008C6D14" w:rsidP="009E3DB4">
      <w:pPr>
        <w:numPr>
          <w:ilvl w:val="2"/>
          <w:numId w:val="8"/>
        </w:numPr>
        <w:ind w:left="1800"/>
        <w:rPr>
          <w:rFonts w:cs="Arial"/>
          <w:szCs w:val="22"/>
        </w:rPr>
      </w:pPr>
      <w:r w:rsidRPr="00BA05C4">
        <w:rPr>
          <w:rFonts w:cs="Arial"/>
          <w:szCs w:val="22"/>
        </w:rPr>
        <w:t>Establishes maintenance s</w:t>
      </w:r>
      <w:r w:rsidR="00B8245A" w:rsidRPr="00BA05C4">
        <w:rPr>
          <w:rFonts w:cs="Arial"/>
          <w:szCs w:val="22"/>
        </w:rPr>
        <w:t>chedule</w:t>
      </w:r>
    </w:p>
    <w:p w:rsidR="00B8245A" w:rsidRPr="00BA05C4" w:rsidRDefault="00B8245A" w:rsidP="009E3DB4">
      <w:pPr>
        <w:numPr>
          <w:ilvl w:val="2"/>
          <w:numId w:val="8"/>
        </w:numPr>
        <w:ind w:left="1800"/>
        <w:rPr>
          <w:rFonts w:cs="Arial"/>
          <w:szCs w:val="22"/>
        </w:rPr>
      </w:pPr>
      <w:r w:rsidRPr="00BA05C4">
        <w:rPr>
          <w:rFonts w:cs="Arial"/>
          <w:szCs w:val="22"/>
        </w:rPr>
        <w:t>Establishes resource and financial budgeting</w:t>
      </w:r>
    </w:p>
    <w:p w:rsidR="00B8245A" w:rsidRPr="00BA05C4" w:rsidRDefault="00B8245A" w:rsidP="009E3DB4">
      <w:pPr>
        <w:numPr>
          <w:ilvl w:val="1"/>
          <w:numId w:val="8"/>
        </w:numPr>
        <w:ind w:left="1080"/>
        <w:rPr>
          <w:rFonts w:cs="Arial"/>
          <w:szCs w:val="22"/>
        </w:rPr>
      </w:pPr>
      <w:r w:rsidRPr="00BA05C4">
        <w:rPr>
          <w:rFonts w:cs="Arial"/>
          <w:szCs w:val="22"/>
        </w:rPr>
        <w:t>Vendor Management Policy</w:t>
      </w:r>
    </w:p>
    <w:p w:rsidR="00B8245A" w:rsidRPr="00BA05C4" w:rsidRDefault="00B8245A" w:rsidP="009E3DB4">
      <w:pPr>
        <w:numPr>
          <w:ilvl w:val="2"/>
          <w:numId w:val="8"/>
        </w:numPr>
        <w:ind w:left="1800"/>
        <w:rPr>
          <w:rFonts w:cs="Arial"/>
          <w:szCs w:val="22"/>
        </w:rPr>
      </w:pPr>
      <w:r w:rsidRPr="00BA05C4">
        <w:rPr>
          <w:rFonts w:cs="Arial"/>
          <w:szCs w:val="22"/>
        </w:rPr>
        <w:t>Policy for the review, approval, and control of vendors as they pertain to managed services</w:t>
      </w:r>
    </w:p>
    <w:p w:rsidR="00B8245A" w:rsidRPr="00BA05C4" w:rsidRDefault="00B8245A" w:rsidP="009E3DB4">
      <w:pPr>
        <w:numPr>
          <w:ilvl w:val="1"/>
          <w:numId w:val="8"/>
        </w:numPr>
        <w:ind w:left="1080"/>
        <w:rPr>
          <w:rFonts w:cs="Arial"/>
          <w:szCs w:val="22"/>
        </w:rPr>
      </w:pPr>
      <w:r w:rsidRPr="00BA05C4">
        <w:rPr>
          <w:rFonts w:cs="Arial"/>
          <w:szCs w:val="22"/>
        </w:rPr>
        <w:t>Human Resources Policy – Policy and procedure for review and approval of employee and contractor candidates</w:t>
      </w:r>
    </w:p>
    <w:p w:rsidR="008C6D14" w:rsidRPr="00BA05C4" w:rsidRDefault="00B8245A" w:rsidP="009E3DB4">
      <w:pPr>
        <w:numPr>
          <w:ilvl w:val="2"/>
          <w:numId w:val="10"/>
        </w:numPr>
        <w:ind w:left="1800"/>
        <w:rPr>
          <w:rFonts w:cs="Arial"/>
          <w:color w:val="000000"/>
          <w:szCs w:val="22"/>
        </w:rPr>
      </w:pPr>
      <w:r w:rsidRPr="00BA05C4">
        <w:rPr>
          <w:rFonts w:cs="Arial"/>
          <w:szCs w:val="22"/>
        </w:rPr>
        <w:t xml:space="preserve">Candidate </w:t>
      </w:r>
      <w:r w:rsidR="008C6D14" w:rsidRPr="00BA05C4">
        <w:rPr>
          <w:rFonts w:cs="Arial"/>
          <w:szCs w:val="22"/>
        </w:rPr>
        <w:t>screening</w:t>
      </w:r>
      <w:r w:rsidRPr="00BA05C4">
        <w:rPr>
          <w:rFonts w:cs="Arial"/>
          <w:szCs w:val="22"/>
        </w:rPr>
        <w:t xml:space="preserve"> </w:t>
      </w:r>
      <w:r w:rsidRPr="00BA05C4">
        <w:rPr>
          <w:rFonts w:cs="Arial"/>
          <w:color w:val="000000"/>
          <w:szCs w:val="22"/>
        </w:rPr>
        <w:t>including background and reference checks.</w:t>
      </w:r>
    </w:p>
    <w:p w:rsidR="00B8245A" w:rsidRPr="00BA05C4" w:rsidRDefault="008C6D14" w:rsidP="009E3DB4">
      <w:pPr>
        <w:numPr>
          <w:ilvl w:val="2"/>
          <w:numId w:val="10"/>
        </w:numPr>
        <w:ind w:left="1800"/>
        <w:rPr>
          <w:rFonts w:cs="Arial"/>
          <w:color w:val="000000"/>
          <w:szCs w:val="22"/>
        </w:rPr>
      </w:pPr>
      <w:r w:rsidRPr="00BA05C4">
        <w:rPr>
          <w:rFonts w:cs="Arial"/>
          <w:szCs w:val="22"/>
        </w:rPr>
        <w:t>System security awareness policy/t</w:t>
      </w:r>
      <w:r w:rsidR="00B8245A" w:rsidRPr="00BA05C4">
        <w:rPr>
          <w:rFonts w:cs="Arial"/>
          <w:szCs w:val="22"/>
        </w:rPr>
        <w:t>raining</w:t>
      </w:r>
    </w:p>
    <w:p w:rsidR="00B8245A" w:rsidRPr="00BA05C4" w:rsidRDefault="00B8245A" w:rsidP="00AD62FA">
      <w:pPr>
        <w:rPr>
          <w:i/>
          <w:color w:val="FF0000"/>
          <w:szCs w:val="22"/>
        </w:rPr>
      </w:pPr>
    </w:p>
    <w:p w:rsidR="00B8245A" w:rsidRPr="00A359B1" w:rsidRDefault="00B8245A" w:rsidP="002F1F55">
      <w:pPr>
        <w:pStyle w:val="Heading2"/>
      </w:pPr>
      <w:bookmarkStart w:id="175" w:name="_Toc267519532"/>
      <w:bookmarkStart w:id="176" w:name="_Toc291053835"/>
      <w:bookmarkStart w:id="177" w:name="_Toc360201512"/>
      <w:r w:rsidRPr="00A359B1">
        <w:t>Security Specifications</w:t>
      </w:r>
      <w:bookmarkEnd w:id="175"/>
      <w:bookmarkEnd w:id="176"/>
      <w:bookmarkEnd w:id="177"/>
    </w:p>
    <w:p w:rsidR="00B8245A" w:rsidRPr="00BA05C4" w:rsidRDefault="00E3225A" w:rsidP="00B8245A">
      <w:pPr>
        <w:tabs>
          <w:tab w:val="left" w:pos="720"/>
        </w:tabs>
        <w:autoSpaceDE w:val="0"/>
        <w:autoSpaceDN w:val="0"/>
        <w:adjustRightInd w:val="0"/>
        <w:rPr>
          <w:rFonts w:cs="Arial"/>
          <w:color w:val="000000"/>
          <w:szCs w:val="22"/>
        </w:rPr>
      </w:pPr>
      <w:r>
        <w:rPr>
          <w:rFonts w:cs="Arial"/>
          <w:color w:val="000000"/>
          <w:szCs w:val="22"/>
        </w:rPr>
        <w:t xml:space="preserve">The </w:t>
      </w:r>
      <w:proofErr w:type="spellStart"/>
      <w:r w:rsidR="00CA29D2">
        <w:rPr>
          <w:rFonts w:cs="Arial"/>
          <w:color w:val="000000"/>
          <w:szCs w:val="22"/>
        </w:rPr>
        <w:t>PopMedNet</w:t>
      </w:r>
      <w:r w:rsidR="004D4B82" w:rsidRPr="004D4B82">
        <w:rPr>
          <w:rFonts w:cs="Arial"/>
          <w:color w:val="000000"/>
          <w:szCs w:val="22"/>
          <w:vertAlign w:val="superscript"/>
        </w:rPr>
        <w:t>TM</w:t>
      </w:r>
      <w:proofErr w:type="spellEnd"/>
      <w:r>
        <w:rPr>
          <w:rFonts w:cs="Arial"/>
          <w:color w:val="000000"/>
          <w:szCs w:val="22"/>
        </w:rPr>
        <w:t xml:space="preserve"> software system has undergone 3</w:t>
      </w:r>
      <w:r w:rsidR="004D4B82" w:rsidRPr="004D4B82">
        <w:rPr>
          <w:rFonts w:cs="Arial"/>
          <w:color w:val="000000"/>
          <w:szCs w:val="22"/>
          <w:vertAlign w:val="superscript"/>
        </w:rPr>
        <w:t>rd</w:t>
      </w:r>
      <w:r>
        <w:rPr>
          <w:rFonts w:cs="Arial"/>
          <w:color w:val="000000"/>
          <w:szCs w:val="22"/>
        </w:rPr>
        <w:t xml:space="preserve">-party secure audit and passed a Harvard Pilgrim Health Care security audit and penetration test. </w:t>
      </w:r>
      <w:r w:rsidR="00B8245A" w:rsidRPr="00BA05C4">
        <w:rPr>
          <w:rFonts w:cs="Arial"/>
          <w:color w:val="000000"/>
          <w:szCs w:val="22"/>
        </w:rPr>
        <w:t xml:space="preserve">The following list contains major </w:t>
      </w:r>
      <w:r w:rsidR="003760AC">
        <w:rPr>
          <w:rFonts w:cs="Arial"/>
          <w:color w:val="000000"/>
          <w:szCs w:val="22"/>
        </w:rPr>
        <w:t xml:space="preserve">system security governance </w:t>
      </w:r>
      <w:r w:rsidR="00B8245A" w:rsidRPr="00BA05C4">
        <w:rPr>
          <w:rFonts w:cs="Arial"/>
          <w:color w:val="000000"/>
          <w:szCs w:val="22"/>
        </w:rPr>
        <w:t>specifications of the system.</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Enhanced system procedures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Securely store credentials as Salted Hashes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Use cryptographically secure random values for session IDs (.Net Type 4 GUID)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Cookies marked as ‘SECURE’, ‘SESSION’ &amp; ‘HTTPONLY’ and the cookie domain</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Transmission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Require/force Secure Socket layer (SSL) for all communications</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Enable strongest cipher suites and Transport Layer Security (TLS) versions</w:t>
      </w:r>
    </w:p>
    <w:p w:rsidR="00745B6C" w:rsidRPr="00745B6C" w:rsidRDefault="00745B6C" w:rsidP="009E3DB4">
      <w:pPr>
        <w:numPr>
          <w:ilvl w:val="0"/>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u w:val="single"/>
        </w:rPr>
        <w:t>Web Service and Portal Authorization</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Ensure all submissions are performed via POST method</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Do not publish WSDL</w:t>
      </w:r>
    </w:p>
    <w:p w:rsidR="004D4B82" w:rsidRDefault="00745B6C" w:rsidP="009E3DB4">
      <w:pPr>
        <w:numPr>
          <w:ilvl w:val="1"/>
          <w:numId w:val="5"/>
        </w:numPr>
        <w:tabs>
          <w:tab w:val="left" w:pos="720"/>
        </w:tabs>
        <w:autoSpaceDE w:val="0"/>
        <w:autoSpaceDN w:val="0"/>
        <w:adjustRightInd w:val="0"/>
        <w:spacing w:before="60" w:after="60"/>
        <w:rPr>
          <w:rFonts w:cs="Arial"/>
          <w:color w:val="000000"/>
          <w:szCs w:val="22"/>
        </w:rPr>
      </w:pPr>
      <w:r w:rsidRPr="00745B6C">
        <w:rPr>
          <w:rFonts w:cs="Arial"/>
          <w:color w:val="000000"/>
          <w:szCs w:val="22"/>
        </w:rPr>
        <w:t>Limit the number and size of file submissions</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Users are required to select strong passwords with the following rules: at least 7 characters, </w:t>
      </w:r>
      <w:r w:rsidR="00103B8C">
        <w:rPr>
          <w:rFonts w:cs="Arial"/>
          <w:color w:val="000000"/>
          <w:szCs w:val="22"/>
        </w:rPr>
        <w:t>maximum length of 100</w:t>
      </w:r>
      <w:r w:rsidR="009B61F3">
        <w:rPr>
          <w:rFonts w:cs="Arial"/>
          <w:color w:val="000000"/>
          <w:szCs w:val="22"/>
        </w:rPr>
        <w:t xml:space="preserve">, </w:t>
      </w:r>
      <w:r w:rsidRPr="00BA05C4">
        <w:rPr>
          <w:rFonts w:cs="Arial"/>
          <w:color w:val="000000"/>
          <w:szCs w:val="22"/>
        </w:rPr>
        <w:t>at least 1 number, at least one nonnumeric character, at least one capital letter, at least one lower case letter. Passwords cannot contain the user name or any part of the user’s full name.</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force users to change their passwords every six months.</w:t>
      </w:r>
    </w:p>
    <w:p w:rsidR="00C72A0D" w:rsidRPr="00BA05C4" w:rsidRDefault="00C72A0D"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Passwords cannot be re-used.</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automatically log users off after thirty minutes of inactivity.</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The system will automatically delete all query results after one year.</w:t>
      </w:r>
    </w:p>
    <w:p w:rsidR="00B84BE7" w:rsidRDefault="00B84BE7"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automatically delete file transfers after 21 days.</w:t>
      </w:r>
    </w:p>
    <w:p w:rsidR="00E3225A" w:rsidRPr="00E3225A" w:rsidRDefault="00E3225A"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The system will backup files or deleted queries on the disaster recovery database for 4 days and will automatically delete on day 5.</w:t>
      </w:r>
    </w:p>
    <w:p w:rsidR="00B8245A" w:rsidRPr="00BA05C4" w:rsidRDefault="00D24855"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Network</w:t>
      </w:r>
      <w:r w:rsidRPr="00BA05C4">
        <w:rPr>
          <w:rFonts w:cs="Arial"/>
          <w:color w:val="000000"/>
          <w:szCs w:val="22"/>
        </w:rPr>
        <w:t xml:space="preserve"> </w:t>
      </w:r>
      <w:r w:rsidR="00B8245A" w:rsidRPr="00BA05C4">
        <w:rPr>
          <w:rFonts w:cs="Arial"/>
          <w:color w:val="000000"/>
          <w:szCs w:val="22"/>
        </w:rPr>
        <w:t>Administrators will verify user identities and email addresses before creating new user accounts.</w:t>
      </w:r>
    </w:p>
    <w:p w:rsidR="00B8245A"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Users must use corporate email addressed for network communication.</w:t>
      </w:r>
    </w:p>
    <w:p w:rsidR="00237B91" w:rsidRPr="00BA05C4" w:rsidRDefault="00237B91" w:rsidP="009E3DB4">
      <w:pPr>
        <w:numPr>
          <w:ilvl w:val="0"/>
          <w:numId w:val="5"/>
        </w:numPr>
        <w:tabs>
          <w:tab w:val="left" w:pos="720"/>
        </w:tabs>
        <w:autoSpaceDE w:val="0"/>
        <w:autoSpaceDN w:val="0"/>
        <w:adjustRightInd w:val="0"/>
        <w:spacing w:before="60" w:after="60"/>
        <w:rPr>
          <w:rFonts w:cs="Arial"/>
          <w:color w:val="000000"/>
          <w:szCs w:val="22"/>
        </w:rPr>
      </w:pPr>
      <w:r>
        <w:rPr>
          <w:rFonts w:cs="Arial"/>
          <w:color w:val="000000"/>
          <w:szCs w:val="22"/>
        </w:rPr>
        <w:t xml:space="preserve">Only </w:t>
      </w:r>
      <w:r w:rsidR="00DC256C">
        <w:rPr>
          <w:rFonts w:cs="Arial"/>
          <w:color w:val="000000"/>
          <w:szCs w:val="22"/>
        </w:rPr>
        <w:t>Network</w:t>
      </w:r>
      <w:r>
        <w:rPr>
          <w:rFonts w:cs="Arial"/>
          <w:color w:val="000000"/>
          <w:szCs w:val="22"/>
        </w:rPr>
        <w:t xml:space="preserve"> Administrator shall modify user email from user administration page on the portal.</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The system will audit all </w:t>
      </w:r>
      <w:r w:rsidR="00D24855">
        <w:rPr>
          <w:rFonts w:cs="Arial"/>
          <w:color w:val="000000"/>
          <w:szCs w:val="22"/>
        </w:rPr>
        <w:t>network</w:t>
      </w:r>
      <w:r w:rsidR="00D24855" w:rsidRPr="00BA05C4">
        <w:rPr>
          <w:rFonts w:cs="Arial"/>
          <w:color w:val="000000"/>
          <w:szCs w:val="22"/>
        </w:rPr>
        <w:t xml:space="preserve"> </w:t>
      </w:r>
      <w:r w:rsidRPr="00BA05C4">
        <w:rPr>
          <w:rFonts w:cs="Arial"/>
          <w:color w:val="000000"/>
          <w:szCs w:val="22"/>
        </w:rPr>
        <w:t>activity (</w:t>
      </w:r>
      <w:r w:rsidR="00DB2C9C">
        <w:rPr>
          <w:rFonts w:cs="Arial"/>
          <w:color w:val="000000"/>
          <w:szCs w:val="22"/>
        </w:rPr>
        <w:t xml:space="preserve">e.g., </w:t>
      </w:r>
      <w:r w:rsidRPr="00BA05C4">
        <w:rPr>
          <w:rFonts w:cs="Arial"/>
          <w:color w:val="000000"/>
          <w:szCs w:val="22"/>
        </w:rPr>
        <w:t>access, user ID changes, query initiation, results upload, etc.)</w:t>
      </w:r>
      <w:r w:rsidR="00F87D11" w:rsidRPr="00BA05C4">
        <w:rPr>
          <w:rFonts w:cs="Arial"/>
          <w:color w:val="000000"/>
          <w:szCs w:val="22"/>
        </w:rPr>
        <w:t xml:space="preserve"> and will </w:t>
      </w:r>
      <w:r w:rsidRPr="00BA05C4">
        <w:rPr>
          <w:rFonts w:cs="Arial"/>
          <w:color w:val="000000"/>
          <w:szCs w:val="22"/>
        </w:rPr>
        <w:t>regularly review audit logs to look for inappropriate system use.</w:t>
      </w:r>
    </w:p>
    <w:p w:rsidR="00B8245A" w:rsidRPr="00BA05C4"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Antivirus software will run regularly on all system servers</w:t>
      </w:r>
      <w:r w:rsidR="00F87D11" w:rsidRPr="00BA05C4">
        <w:rPr>
          <w:rFonts w:cs="Arial"/>
          <w:color w:val="000000"/>
          <w:szCs w:val="22"/>
        </w:rPr>
        <w:t>.</w:t>
      </w:r>
      <w:r w:rsidRPr="00BA05C4">
        <w:rPr>
          <w:rFonts w:cs="Arial"/>
          <w:color w:val="000000"/>
          <w:szCs w:val="22"/>
        </w:rPr>
        <w:t xml:space="preserve"> </w:t>
      </w:r>
    </w:p>
    <w:p w:rsidR="001A4972" w:rsidRDefault="00B8245A" w:rsidP="009E3DB4">
      <w:pPr>
        <w:numPr>
          <w:ilvl w:val="0"/>
          <w:numId w:val="5"/>
        </w:numPr>
        <w:tabs>
          <w:tab w:val="left" w:pos="720"/>
        </w:tabs>
        <w:autoSpaceDE w:val="0"/>
        <w:autoSpaceDN w:val="0"/>
        <w:adjustRightInd w:val="0"/>
        <w:spacing w:before="60" w:after="60"/>
        <w:rPr>
          <w:rFonts w:cs="Arial"/>
          <w:color w:val="000000"/>
          <w:szCs w:val="22"/>
        </w:rPr>
      </w:pPr>
      <w:r w:rsidRPr="00BA05C4">
        <w:rPr>
          <w:rFonts w:cs="Arial"/>
          <w:color w:val="000000"/>
          <w:szCs w:val="22"/>
        </w:rPr>
        <w:t xml:space="preserve">DataMart Administrators </w:t>
      </w:r>
      <w:r w:rsidR="00F87D11" w:rsidRPr="00BA05C4">
        <w:rPr>
          <w:rFonts w:cs="Arial"/>
          <w:color w:val="000000"/>
          <w:szCs w:val="22"/>
        </w:rPr>
        <w:t xml:space="preserve">will </w:t>
      </w:r>
      <w:r w:rsidRPr="00BA05C4">
        <w:rPr>
          <w:rFonts w:cs="Arial"/>
          <w:color w:val="000000"/>
          <w:szCs w:val="22"/>
        </w:rPr>
        <w:t>be notified of relevant changes within the system such as the addition of a new user or DataMart</w:t>
      </w:r>
      <w:r w:rsidR="00F87D11" w:rsidRPr="00BA05C4">
        <w:rPr>
          <w:rFonts w:cs="Arial"/>
          <w:color w:val="000000"/>
          <w:szCs w:val="22"/>
        </w:rPr>
        <w:t>.</w:t>
      </w:r>
      <w:r w:rsidRPr="00BA05C4">
        <w:rPr>
          <w:rFonts w:cs="Arial"/>
          <w:color w:val="000000"/>
          <w:szCs w:val="22"/>
        </w:rPr>
        <w:t xml:space="preserve"> </w:t>
      </w:r>
      <w:r w:rsidRPr="00B54D28">
        <w:rPr>
          <w:rFonts w:cs="Arial"/>
          <w:color w:val="000000"/>
          <w:szCs w:val="22"/>
        </w:rPr>
        <w:t xml:space="preserve">DataMart Administrators will be able to create audit logs of all activity related to their DataMart; </w:t>
      </w:r>
      <w:r w:rsidR="006C692E" w:rsidRPr="00B54D28">
        <w:rPr>
          <w:rFonts w:cs="Arial"/>
          <w:color w:val="000000"/>
          <w:szCs w:val="22"/>
        </w:rPr>
        <w:t>s</w:t>
      </w:r>
      <w:r w:rsidRPr="00B54D28">
        <w:rPr>
          <w:rFonts w:cs="Arial"/>
          <w:color w:val="000000"/>
          <w:szCs w:val="22"/>
        </w:rPr>
        <w:t>ee screenshot below for an example audit report.</w:t>
      </w:r>
    </w:p>
    <w:p w:rsidR="00104624" w:rsidRDefault="00104624" w:rsidP="00B8245A">
      <w:pPr>
        <w:tabs>
          <w:tab w:val="left" w:pos="720"/>
        </w:tabs>
        <w:autoSpaceDE w:val="0"/>
        <w:autoSpaceDN w:val="0"/>
        <w:adjustRightInd w:val="0"/>
        <w:spacing w:before="60" w:after="60"/>
        <w:rPr>
          <w:rFonts w:cs="Arial"/>
          <w:b/>
          <w:color w:val="000000"/>
          <w:szCs w:val="22"/>
        </w:rPr>
      </w:pPr>
    </w:p>
    <w:p w:rsidR="00171C7B" w:rsidRDefault="00B76988" w:rsidP="00171C7B">
      <w:pPr>
        <w:keepNext/>
        <w:jc w:val="center"/>
      </w:pPr>
      <w:bookmarkStart w:id="178" w:name="_Toc267519534"/>
      <w:r>
        <w:rPr>
          <w:noProof/>
        </w:rPr>
        <w:drawing>
          <wp:inline distT="0" distB="0" distL="0" distR="0">
            <wp:extent cx="5483747" cy="2786400"/>
            <wp:effectExtent l="19050" t="0" r="2653" b="0"/>
            <wp:docPr id="33" name="Picture 33" descr="Screenshot of a DataMart aud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486400" cy="2787748"/>
                    </a:xfrm>
                    <a:prstGeom prst="rect">
                      <a:avLst/>
                    </a:prstGeom>
                  </pic:spPr>
                </pic:pic>
              </a:graphicData>
            </a:graphic>
          </wp:inline>
        </w:drawing>
      </w:r>
    </w:p>
    <w:p w:rsidR="00546CF4" w:rsidRDefault="00171C7B" w:rsidP="00171C7B">
      <w:pPr>
        <w:pStyle w:val="Caption"/>
        <w:jc w:val="center"/>
      </w:pPr>
      <w:r>
        <w:t xml:space="preserve">Figure </w:t>
      </w:r>
      <w:fldSimple w:instr=" SEQ Figure \* ARABIC ">
        <w:r>
          <w:rPr>
            <w:noProof/>
          </w:rPr>
          <w:t>68</w:t>
        </w:r>
      </w:fldSimple>
      <w:r>
        <w:t>: DataMart Audit Report</w:t>
      </w:r>
    </w:p>
    <w:p w:rsidR="00546CF4" w:rsidRDefault="00546CF4" w:rsidP="00546CF4">
      <w:pPr>
        <w:rPr>
          <w:szCs w:val="20"/>
          <w:lang w:eastAsia="ar-SA"/>
        </w:rPr>
      </w:pPr>
      <w:r>
        <w:br w:type="page"/>
      </w:r>
    </w:p>
    <w:p w:rsidR="00A359B1" w:rsidRDefault="00A359B1" w:rsidP="00A359B1">
      <w:pPr>
        <w:rPr>
          <w:lang w:eastAsia="ar-SA"/>
        </w:rPr>
      </w:pPr>
    </w:p>
    <w:p w:rsidR="00533583" w:rsidRDefault="00BB1DC9" w:rsidP="00021F84">
      <w:pPr>
        <w:pStyle w:val="Heading1"/>
      </w:pPr>
      <w:bookmarkStart w:id="179" w:name="_Toc291053836"/>
      <w:bookmarkStart w:id="180" w:name="_Toc360201513"/>
      <w:r>
        <w:t>Related References</w:t>
      </w:r>
      <w:bookmarkEnd w:id="179"/>
      <w:bookmarkEnd w:id="180"/>
      <w:r>
        <w:t xml:space="preserve"> </w:t>
      </w:r>
      <w:bookmarkStart w:id="181" w:name="_Toc267519535"/>
      <w:bookmarkStart w:id="182" w:name="_Toc267519701"/>
      <w:bookmarkStart w:id="183" w:name="_Toc267519536"/>
      <w:bookmarkStart w:id="184" w:name="_Toc267519702"/>
      <w:bookmarkEnd w:id="178"/>
      <w:bookmarkEnd w:id="181"/>
      <w:bookmarkEnd w:id="182"/>
      <w:bookmarkEnd w:id="183"/>
      <w:bookmarkEnd w:id="184"/>
    </w:p>
    <w:p w:rsidR="00656A66" w:rsidRPr="00656A66" w:rsidRDefault="00656A66" w:rsidP="00656A66">
      <w:pPr>
        <w:rPr>
          <w:b/>
          <w:lang w:eastAsia="ar-SA"/>
        </w:rPr>
      </w:pPr>
      <w:r w:rsidRPr="00656A66">
        <w:rPr>
          <w:b/>
          <w:lang w:eastAsia="ar-SA"/>
        </w:rPr>
        <w:t>Reports</w:t>
      </w:r>
    </w:p>
    <w:p w:rsidR="00A847F5" w:rsidRPr="00A847F5" w:rsidRDefault="00A847F5" w:rsidP="009E3DB4">
      <w:pPr>
        <w:pStyle w:val="ListParagraph"/>
        <w:numPr>
          <w:ilvl w:val="0"/>
          <w:numId w:val="12"/>
        </w:numPr>
      </w:pPr>
      <w:r w:rsidRPr="00A847F5">
        <w:t xml:space="preserve">Brown J, </w:t>
      </w:r>
      <w:r w:rsidRPr="00AF5D88">
        <w:rPr>
          <w:i/>
        </w:rPr>
        <w:t>et al</w:t>
      </w:r>
      <w:r w:rsidRPr="00A847F5">
        <w:t xml:space="preserve">., Proof-of-principle evaluation of a distributed research network. Effective Health Care Research Report No. 26. (Prepared by the </w:t>
      </w:r>
      <w:proofErr w:type="spellStart"/>
      <w:r w:rsidRPr="00A847F5">
        <w:t>DEcIDE</w:t>
      </w:r>
      <w:proofErr w:type="spellEnd"/>
      <w:r w:rsidRPr="00A847F5">
        <w:t xml:space="preserve"> Centers at the HMO Research Network and the University of Pennsylvania Under Contract No. HHSA29020050033I T05.) Rockville, MD: Agency for Healthcare Research and Quality. June 2010. Available at: </w:t>
      </w:r>
      <w:hyperlink r:id="rId87" w:history="1">
        <w:r w:rsidR="00382C6D" w:rsidRPr="000B74F2">
          <w:rPr>
            <w:rStyle w:val="Hyperlink"/>
          </w:rPr>
          <w:t>http://effectivehealthcare.ahrq.gov/reports/final.cfm</w:t>
        </w:r>
      </w:hyperlink>
      <w:r w:rsidR="00382C6D">
        <w:t xml:space="preserve">; </w:t>
      </w:r>
      <w:r w:rsidRPr="00A847F5">
        <w:t>2009, AHRQ.</w:t>
      </w:r>
    </w:p>
    <w:p w:rsidR="00A847F5" w:rsidRPr="00A847F5" w:rsidRDefault="00A847F5" w:rsidP="009E3DB4">
      <w:pPr>
        <w:pStyle w:val="ListParagraph"/>
        <w:numPr>
          <w:ilvl w:val="0"/>
          <w:numId w:val="12"/>
        </w:numPr>
      </w:pPr>
      <w:r w:rsidRPr="00A847F5">
        <w:t xml:space="preserve">Brown J, </w:t>
      </w:r>
      <w:r w:rsidRPr="00382C6D">
        <w:rPr>
          <w:i/>
        </w:rPr>
        <w:t>et al</w:t>
      </w:r>
      <w:r w:rsidRPr="00A847F5">
        <w:t xml:space="preserve">., Blueprint for a distributed research network to conduct population studies and safety surveillance. Effective Health Care Research Report No. 27. (Prepared by the </w:t>
      </w:r>
      <w:proofErr w:type="spellStart"/>
      <w:r w:rsidRPr="00A847F5">
        <w:t>DEcIDE</w:t>
      </w:r>
      <w:proofErr w:type="spellEnd"/>
      <w:r w:rsidRPr="00A847F5">
        <w:t xml:space="preserve"> Centers at the HMO Research Network and the University of Pennsylvania Under Contract No. HHSA29020050033I T05.) Rockville, MD: Agency for Healthcare Research and Quality. June 2010. Available at: </w:t>
      </w:r>
      <w:hyperlink r:id="rId88" w:history="1">
        <w:r w:rsidR="00382C6D" w:rsidRPr="000B74F2">
          <w:rPr>
            <w:rStyle w:val="Hyperlink"/>
          </w:rPr>
          <w:t>http://effectivehealthcare.ahrq.gov/reports/final.cfm</w:t>
        </w:r>
      </w:hyperlink>
      <w:r w:rsidR="00382C6D">
        <w:t xml:space="preserve">; </w:t>
      </w:r>
      <w:r w:rsidRPr="00A847F5">
        <w:t>2009, AHRQ.</w:t>
      </w:r>
    </w:p>
    <w:p w:rsidR="00A847F5" w:rsidRDefault="00A847F5" w:rsidP="009E3DB4">
      <w:pPr>
        <w:pStyle w:val="ListParagraph"/>
        <w:numPr>
          <w:ilvl w:val="0"/>
          <w:numId w:val="12"/>
        </w:numPr>
      </w:pPr>
      <w:r w:rsidRPr="00A847F5">
        <w:t xml:space="preserve">Brown JS, </w:t>
      </w:r>
      <w:r w:rsidRPr="00382C6D">
        <w:rPr>
          <w:i/>
        </w:rPr>
        <w:t>et al</w:t>
      </w:r>
      <w:r w:rsidRPr="00A847F5">
        <w:t xml:space="preserve">., Design specifications for network prototype and cooperative to conduct population-based studies and safety surveillance. Effective Health Care Research Report No. 13. (Prepared by the </w:t>
      </w:r>
      <w:proofErr w:type="spellStart"/>
      <w:r w:rsidRPr="00A847F5">
        <w:t>DEcIDE</w:t>
      </w:r>
      <w:proofErr w:type="spellEnd"/>
      <w:r w:rsidRPr="00A847F5">
        <w:t xml:space="preserve"> Centers at the HMO Research Network Center for Education and Research on Therapeutics and the University of Pennsylvania Under Cont</w:t>
      </w:r>
      <w:r w:rsidR="008D30AC">
        <w:t>ract No. HHSA29020050033I T05.)</w:t>
      </w:r>
      <w:r w:rsidRPr="00A847F5">
        <w:t>, Agency for Healthcare Research and Quality: Rockville, MD.</w:t>
      </w:r>
      <w:r w:rsidR="008D30AC">
        <w:t xml:space="preserve"> Available at: </w:t>
      </w:r>
      <w:hyperlink r:id="rId89" w:history="1">
        <w:r w:rsidR="008D30AC" w:rsidRPr="000B74F2">
          <w:rPr>
            <w:rStyle w:val="Hyperlink"/>
          </w:rPr>
          <w:t>http://effectivehealthcare.ahrq.gov/reports/final.cfm</w:t>
        </w:r>
      </w:hyperlink>
      <w:r w:rsidR="008D30AC">
        <w:t>; 2009, AHRQ.</w:t>
      </w:r>
    </w:p>
    <w:p w:rsidR="00656A66" w:rsidRPr="00A847F5" w:rsidRDefault="00656A66" w:rsidP="009E3DB4">
      <w:pPr>
        <w:pStyle w:val="ListParagraph"/>
        <w:numPr>
          <w:ilvl w:val="0"/>
          <w:numId w:val="12"/>
        </w:numPr>
      </w:pPr>
      <w:r w:rsidRPr="00656A66">
        <w:t xml:space="preserve">Brown JS, Lane K, Moore K, Platt R. Defining and Evaluating Possible Database Models to Implement the FDA Sentinel Initiative.  Report to the U.S. Food and Drug Administration, Contract No. HHSF223200831315P; May 2009.  Available at </w:t>
      </w:r>
      <w:hyperlink r:id="rId90" w:history="1">
        <w:r w:rsidR="00C0632D" w:rsidRPr="000B74F2">
          <w:rPr>
            <w:rStyle w:val="Hyperlink"/>
          </w:rPr>
          <w:t>http://www.fda.gov/oc/initiatives/advance/sentinel</w:t>
        </w:r>
      </w:hyperlink>
      <w:r w:rsidRPr="00656A66">
        <w:t>.</w:t>
      </w:r>
    </w:p>
    <w:p w:rsidR="00656A66" w:rsidRPr="00656A66" w:rsidRDefault="00656A66" w:rsidP="00656A66">
      <w:pPr>
        <w:rPr>
          <w:b/>
          <w:lang w:eastAsia="ar-SA"/>
        </w:rPr>
      </w:pPr>
      <w:r>
        <w:rPr>
          <w:b/>
          <w:lang w:eastAsia="ar-SA"/>
        </w:rPr>
        <w:t>Manuscripts</w:t>
      </w:r>
    </w:p>
    <w:p w:rsidR="00656A66" w:rsidRDefault="00656A66" w:rsidP="009E3DB4">
      <w:pPr>
        <w:pStyle w:val="ListParagraph"/>
        <w:numPr>
          <w:ilvl w:val="0"/>
          <w:numId w:val="12"/>
        </w:numPr>
      </w:pPr>
      <w:proofErr w:type="spellStart"/>
      <w:r w:rsidRPr="00A847F5">
        <w:t>Maro</w:t>
      </w:r>
      <w:proofErr w:type="spellEnd"/>
      <w:r w:rsidRPr="00A847F5">
        <w:t xml:space="preserve">, J.C., </w:t>
      </w:r>
      <w:r w:rsidRPr="00382C6D">
        <w:rPr>
          <w:i/>
        </w:rPr>
        <w:t>et al</w:t>
      </w:r>
      <w:r w:rsidRPr="00A847F5">
        <w:t>., Design of a national distributed health data network. Ann Intern Med, 2009. 151(5): p. 341-4.</w:t>
      </w:r>
    </w:p>
    <w:p w:rsidR="00656A66" w:rsidRPr="00A847F5" w:rsidRDefault="00656A66" w:rsidP="009E3DB4">
      <w:pPr>
        <w:pStyle w:val="ListParagraph"/>
        <w:numPr>
          <w:ilvl w:val="0"/>
          <w:numId w:val="12"/>
        </w:numPr>
      </w:pPr>
      <w:r w:rsidRPr="00A847F5">
        <w:t xml:space="preserve">Brown, J.S., </w:t>
      </w:r>
      <w:r w:rsidRPr="00382C6D">
        <w:rPr>
          <w:i/>
        </w:rPr>
        <w:t>et al</w:t>
      </w:r>
      <w:r w:rsidRPr="00A847F5">
        <w:t xml:space="preserve">., Distributed health data networks: a practical and preferred approach to multi-institutional evaluations of comparative effectiveness, safety, and quality of care. Med Care. 48(6 </w:t>
      </w:r>
      <w:proofErr w:type="spellStart"/>
      <w:r w:rsidRPr="00A847F5">
        <w:t>Suppl</w:t>
      </w:r>
      <w:proofErr w:type="spellEnd"/>
      <w:r w:rsidRPr="00A847F5">
        <w:t>): p. S45-51.</w:t>
      </w:r>
    </w:p>
    <w:p w:rsidR="00104624" w:rsidRPr="00656A66" w:rsidRDefault="00104624" w:rsidP="00104624">
      <w:pPr>
        <w:rPr>
          <w:b/>
          <w:lang w:eastAsia="ar-SA"/>
        </w:rPr>
      </w:pPr>
      <w:r>
        <w:rPr>
          <w:b/>
          <w:lang w:eastAsia="ar-SA"/>
        </w:rPr>
        <w:t>Websites</w:t>
      </w:r>
    </w:p>
    <w:p w:rsidR="00104624" w:rsidRDefault="00104624" w:rsidP="009E3DB4">
      <w:pPr>
        <w:pStyle w:val="ListParagraph"/>
        <w:numPr>
          <w:ilvl w:val="0"/>
          <w:numId w:val="12"/>
        </w:numPr>
      </w:pPr>
      <w:r>
        <w:t>Mini-Sentinel.org</w:t>
      </w:r>
    </w:p>
    <w:p w:rsidR="00A847F5" w:rsidRDefault="00CA29D2" w:rsidP="00A847F5">
      <w:pPr>
        <w:pStyle w:val="ListParagraph"/>
        <w:numPr>
          <w:ilvl w:val="0"/>
          <w:numId w:val="12"/>
        </w:numPr>
      </w:pPr>
      <w:r>
        <w:t>PopMedNet</w:t>
      </w:r>
      <w:r w:rsidR="00104624">
        <w:t>.org</w:t>
      </w:r>
    </w:p>
    <w:p w:rsidR="00546CF4" w:rsidRPr="00546CF4" w:rsidRDefault="00546CF4" w:rsidP="00546CF4">
      <w:pPr>
        <w:pStyle w:val="ListParagraph"/>
      </w:pPr>
    </w:p>
    <w:p w:rsidR="00A847F5" w:rsidRPr="00A847F5" w:rsidRDefault="00A847F5" w:rsidP="00021F84">
      <w:pPr>
        <w:pStyle w:val="Heading1"/>
      </w:pPr>
      <w:bookmarkStart w:id="185" w:name="_Toc291053837"/>
      <w:bookmarkStart w:id="186" w:name="_Toc360201514"/>
      <w:r>
        <w:t>Development and Funding Statement</w:t>
      </w:r>
      <w:bookmarkEnd w:id="185"/>
      <w:bookmarkEnd w:id="186"/>
    </w:p>
    <w:p w:rsidR="00EF22F6" w:rsidRPr="00E33E4F" w:rsidRDefault="00A847F5" w:rsidP="00C853D2">
      <w:pPr>
        <w:rPr>
          <w:szCs w:val="22"/>
        </w:rPr>
      </w:pPr>
      <w:r w:rsidRPr="00E33E4F">
        <w:rPr>
          <w:szCs w:val="22"/>
        </w:rPr>
        <w:t xml:space="preserve">The </w:t>
      </w:r>
      <w:r w:rsidR="00CA29D2">
        <w:rPr>
          <w:b/>
          <w:szCs w:val="22"/>
        </w:rPr>
        <w:t>PopMedNet</w:t>
      </w:r>
      <w:r w:rsidR="00B31E12">
        <w:rPr>
          <w:b/>
          <w:szCs w:val="22"/>
        </w:rPr>
        <w:t>™</w:t>
      </w:r>
      <w:r w:rsidRPr="00E33E4F">
        <w:rPr>
          <w:szCs w:val="22"/>
        </w:rPr>
        <w:t xml:space="preserve"> software application was developed as part of several contracts awarded by the Agency for Healthcare Research and Quality to the HMO Research Network (HMORN) Center for Education and Research on Therapeutics (CERT) </w:t>
      </w:r>
      <w:proofErr w:type="spellStart"/>
      <w:r w:rsidRPr="00E33E4F">
        <w:rPr>
          <w:szCs w:val="22"/>
        </w:rPr>
        <w:t>DEcIDE</w:t>
      </w:r>
      <w:proofErr w:type="spellEnd"/>
      <w:r w:rsidRPr="00E33E4F">
        <w:rPr>
          <w:szCs w:val="22"/>
        </w:rPr>
        <w:t xml:space="preserve"> Center housed in the Department of Population Medicine at the Harvard Pilgrim Health Care Institute (HPHCI). The software application has been enhanced using additional funding via the FDA Mini-Sentinel contract with Harvard Pilgrim Health Care. The system was developed by Lincoln Peak Partners under the direction of HPHCI.  </w:t>
      </w:r>
    </w:p>
    <w:sectPr w:rsidR="00EF22F6" w:rsidRPr="00E33E4F" w:rsidSect="003F0B36">
      <w:headerReference w:type="even" r:id="rId91"/>
      <w:footerReference w:type="default" r:id="rId92"/>
      <w:headerReference w:type="first" r:id="rId93"/>
      <w:footnotePr>
        <w:numFmt w:val="chicago"/>
      </w:footnotePr>
      <w:endnotePr>
        <w:numFmt w:val="decimal"/>
      </w:endnotePr>
      <w:pgSz w:w="12240" w:h="15840" w:code="1"/>
      <w:pgMar w:top="990" w:right="1800" w:bottom="1350" w:left="1800" w:header="5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3823" w:rsidRDefault="00003823">
      <w:r>
        <w:separator/>
      </w:r>
    </w:p>
  </w:endnote>
  <w:endnote w:type="continuationSeparator" w:id="0">
    <w:p w:rsidR="00003823" w:rsidRDefault="0000382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74319"/>
      <w:docPartObj>
        <w:docPartGallery w:val="Page Numbers (Bottom of Page)"/>
        <w:docPartUnique/>
      </w:docPartObj>
    </w:sdtPr>
    <w:sdtEndPr>
      <w:rPr>
        <w:spacing w:val="60"/>
      </w:rPr>
    </w:sdtEndPr>
    <w:sdtContent>
      <w:p w:rsidR="00003823" w:rsidRDefault="00003823" w:rsidP="008D5138">
        <w:pPr>
          <w:pStyle w:val="Footer"/>
          <w:pBdr>
            <w:top w:val="single" w:sz="4" w:space="1" w:color="D9D9D9" w:themeColor="background1" w:themeShade="D9"/>
          </w:pBdr>
          <w:tabs>
            <w:tab w:val="left" w:pos="1842"/>
            <w:tab w:val="center" w:pos="4680"/>
            <w:tab w:val="right" w:pos="9360"/>
          </w:tabs>
          <w:rPr>
            <w:spacing w:val="60"/>
          </w:rPr>
        </w:pPr>
        <w:r>
          <w:t>Mini-Sentinel Overview and Administrators Guide</w:t>
        </w:r>
        <w:r>
          <w:tab/>
        </w:r>
        <w:r>
          <w:tab/>
        </w:r>
        <w:fldSimple w:instr=" PAGE  \* roman  \* MERGEFORMAT ">
          <w:r>
            <w:rPr>
              <w:noProof/>
            </w:rPr>
            <w:t>iv</w:t>
          </w:r>
        </w:fldSimple>
        <w:r>
          <w:rPr>
            <w:b/>
          </w:rPr>
          <w:t xml:space="preserve"> | </w:t>
        </w:r>
        <w:r>
          <w:rPr>
            <w:color w:val="7F7F7F" w:themeColor="background1" w:themeShade="7F"/>
            <w:spacing w:val="60"/>
          </w:rPr>
          <w:t>Page</w:t>
        </w:r>
      </w:p>
    </w:sdtContent>
  </w:sdt>
  <w:p w:rsidR="00003823" w:rsidRDefault="0000382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999970"/>
      <w:docPartObj>
        <w:docPartGallery w:val="Page Numbers (Bottom of Page)"/>
        <w:docPartUnique/>
      </w:docPartObj>
    </w:sdtPr>
    <w:sdtEndPr>
      <w:rPr>
        <w:spacing w:val="60"/>
      </w:rPr>
    </w:sdtEndPr>
    <w:sdtContent>
      <w:p w:rsidR="00003823" w:rsidRDefault="00003823" w:rsidP="008D5138">
        <w:pPr>
          <w:pStyle w:val="Footer"/>
          <w:pBdr>
            <w:top w:val="single" w:sz="4" w:space="1" w:color="D9D9D9" w:themeColor="background1" w:themeShade="D9"/>
          </w:pBdr>
          <w:tabs>
            <w:tab w:val="left" w:pos="1842"/>
            <w:tab w:val="center" w:pos="4680"/>
            <w:tab w:val="right" w:pos="9360"/>
          </w:tabs>
          <w:rPr>
            <w:spacing w:val="60"/>
          </w:rPr>
        </w:pPr>
        <w:r>
          <w:t>Mini-Sentinel Overview and Administrators Guide</w:t>
        </w:r>
        <w:r>
          <w:tab/>
        </w:r>
        <w:r>
          <w:tab/>
        </w:r>
        <w:fldSimple w:instr=" PAGE  \* roman  \* MERGEFORMAT ">
          <w:r w:rsidR="004F738B">
            <w:rPr>
              <w:noProof/>
            </w:rPr>
            <w:t>iii</w:t>
          </w:r>
        </w:fldSimple>
        <w:r>
          <w:rPr>
            <w:b/>
          </w:rPr>
          <w:t xml:space="preserve"> | </w:t>
        </w:r>
        <w:r>
          <w:rPr>
            <w:color w:val="7F7F7F" w:themeColor="background1" w:themeShade="7F"/>
            <w:spacing w:val="60"/>
          </w:rPr>
          <w:t>Page</w:t>
        </w:r>
      </w:p>
    </w:sdtContent>
  </w:sdt>
  <w:p w:rsidR="00003823" w:rsidRDefault="0000382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RPr="009930A8" w:rsidRDefault="00003823" w:rsidP="009930A8">
    <w:pPr>
      <w:pStyle w:val="Footer"/>
      <w:pBdr>
        <w:top w:val="single" w:sz="4" w:space="1" w:color="D9D9D9" w:themeColor="background1" w:themeShade="D9"/>
      </w:pBdr>
      <w:jc w:val="right"/>
      <w:rPr>
        <w:rFonts w:ascii="Calibri" w:hAnsi="Calibri"/>
        <w:b/>
        <w:szCs w:val="22"/>
      </w:rPr>
    </w:pPr>
    <w:r>
      <w:rPr>
        <w:rFonts w:ascii="Calibri" w:hAnsi="Calibri"/>
        <w:szCs w:val="22"/>
      </w:rPr>
      <w:t>Mini-Sentinel Overview and Administrators Guide</w:t>
    </w:r>
    <w:r w:rsidRPr="009930A8">
      <w:rPr>
        <w:rFonts w:ascii="Calibri" w:hAnsi="Calibri"/>
        <w:szCs w:val="22"/>
      </w:rPr>
      <w:tab/>
    </w:r>
    <w:sdt>
      <w:sdtPr>
        <w:rPr>
          <w:rFonts w:ascii="Calibri" w:hAnsi="Calibri"/>
          <w:szCs w:val="22"/>
        </w:rPr>
        <w:id w:val="122615470"/>
        <w:docPartObj>
          <w:docPartGallery w:val="Page Numbers (Bottom of Page)"/>
          <w:docPartUnique/>
        </w:docPartObj>
      </w:sdtPr>
      <w:sdtEndPr>
        <w:rPr>
          <w:color w:val="7F7F7F" w:themeColor="background1" w:themeShade="7F"/>
          <w:spacing w:val="60"/>
        </w:rPr>
      </w:sdtEndPr>
      <w:sdtContent>
        <w:r w:rsidR="00696E7F" w:rsidRPr="009930A8">
          <w:rPr>
            <w:rFonts w:ascii="Calibri" w:hAnsi="Calibri"/>
            <w:szCs w:val="22"/>
          </w:rPr>
          <w:fldChar w:fldCharType="begin"/>
        </w:r>
        <w:r w:rsidRPr="009930A8">
          <w:rPr>
            <w:rFonts w:ascii="Calibri" w:hAnsi="Calibri"/>
            <w:szCs w:val="22"/>
          </w:rPr>
          <w:instrText xml:space="preserve"> PAGE   \* MERGEFORMAT </w:instrText>
        </w:r>
        <w:r w:rsidR="00696E7F" w:rsidRPr="009930A8">
          <w:rPr>
            <w:rFonts w:ascii="Calibri" w:hAnsi="Calibri"/>
            <w:szCs w:val="22"/>
          </w:rPr>
          <w:fldChar w:fldCharType="separate"/>
        </w:r>
        <w:r w:rsidR="00526FB4" w:rsidRPr="00526FB4">
          <w:rPr>
            <w:rFonts w:ascii="Calibri" w:hAnsi="Calibri"/>
            <w:b/>
            <w:noProof/>
          </w:rPr>
          <w:t>108</w:t>
        </w:r>
        <w:r w:rsidR="00696E7F" w:rsidRPr="009930A8">
          <w:rPr>
            <w:rFonts w:ascii="Calibri" w:hAnsi="Calibri"/>
            <w:szCs w:val="22"/>
          </w:rPr>
          <w:fldChar w:fldCharType="end"/>
        </w:r>
        <w:r w:rsidRPr="009930A8">
          <w:rPr>
            <w:rFonts w:ascii="Calibri" w:hAnsi="Calibri"/>
            <w:b/>
            <w:szCs w:val="22"/>
          </w:rPr>
          <w:t xml:space="preserve"> | </w:t>
        </w:r>
        <w:r w:rsidRPr="009930A8">
          <w:rPr>
            <w:rFonts w:ascii="Calibri" w:hAnsi="Calibri"/>
            <w:color w:val="7F7F7F" w:themeColor="background1" w:themeShade="7F"/>
            <w:spacing w:val="60"/>
            <w:szCs w:val="22"/>
          </w:rPr>
          <w:t>Page</w:t>
        </w:r>
      </w:sdtContent>
    </w:sdt>
  </w:p>
  <w:p w:rsidR="00003823" w:rsidRPr="00E669A1" w:rsidRDefault="00003823" w:rsidP="008355B7">
    <w:pPr>
      <w:pStyle w:val="Footer"/>
      <w:rPr>
        <w:rFonts w:ascii="Arial" w:hAnsi="Arial" w:cs="Arial"/>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3823" w:rsidRDefault="00003823">
      <w:r>
        <w:separator/>
      </w:r>
    </w:p>
  </w:footnote>
  <w:footnote w:type="continuationSeparator" w:id="0">
    <w:p w:rsidR="00003823" w:rsidRDefault="00003823">
      <w:r>
        <w:continuationSeparator/>
      </w:r>
    </w:p>
  </w:footnote>
  <w:footnote w:id="1">
    <w:p w:rsidR="00003823" w:rsidRPr="007D7646" w:rsidRDefault="00003823" w:rsidP="00F27AC0">
      <w:pPr>
        <w:pStyle w:val="FootnoteText"/>
        <w:keepLines/>
        <w:rPr>
          <w:rFonts w:ascii="Arial" w:hAnsi="Arial" w:cs="Arial"/>
        </w:rPr>
      </w:pPr>
      <w:r w:rsidRPr="007D7646">
        <w:rPr>
          <w:rStyle w:val="FootnoteReference"/>
          <w:rFonts w:ascii="Arial" w:hAnsi="Arial" w:cs="Arial"/>
        </w:rPr>
        <w:footnoteRef/>
      </w:r>
      <w:r w:rsidRPr="007D7646">
        <w:rPr>
          <w:rFonts w:ascii="Arial" w:hAnsi="Arial" w:cs="Arial"/>
        </w:rPr>
        <w:t xml:space="preserve"> The term “DataMart” is used in an information technology context referring to the place where the data are held for querying. Use of this term does not</w:t>
      </w:r>
      <w:r>
        <w:rPr>
          <w:rFonts w:ascii="Arial" w:hAnsi="Arial" w:cs="Arial"/>
        </w:rPr>
        <w:t xml:space="preserve"> </w:t>
      </w:r>
      <w:r w:rsidRPr="007D7646">
        <w:rPr>
          <w:rFonts w:ascii="Arial" w:hAnsi="Arial" w:cs="Arial"/>
        </w:rPr>
        <w:t xml:space="preserve">imply that data partner information is being sold or being made broadly available; data partners maintain control of all their data and all </w:t>
      </w:r>
      <w:r>
        <w:rPr>
          <w:rFonts w:ascii="Arial" w:hAnsi="Arial" w:cs="Arial"/>
        </w:rPr>
        <w:t xml:space="preserve">its </w:t>
      </w:r>
      <w:r w:rsidRPr="007D7646">
        <w:rPr>
          <w:rFonts w:ascii="Arial" w:hAnsi="Arial" w:cs="Arial"/>
        </w:rPr>
        <w:t>uses.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RDefault="00003823" w:rsidP="008D5138">
    <w:pPr>
      <w:pStyle w:val="Header"/>
      <w:jc w:val="right"/>
    </w:pPr>
    <w:r>
      <w:rPr>
        <w:noProof/>
      </w:rPr>
      <w:drawing>
        <wp:anchor distT="0" distB="0" distL="114300" distR="114300" simplePos="0" relativeHeight="251664384" behindDoc="0" locked="0" layoutInCell="1" allowOverlap="1">
          <wp:simplePos x="0" y="0"/>
          <wp:positionH relativeFrom="column">
            <wp:posOffset>4648200</wp:posOffset>
          </wp:positionH>
          <wp:positionV relativeFrom="paragraph">
            <wp:posOffset>0</wp:posOffset>
          </wp:positionV>
          <wp:extent cx="1143000" cy="323850"/>
          <wp:effectExtent l="19050" t="0" r="0" b="0"/>
          <wp:wrapNone/>
          <wp:docPr id="3" name="Picture 1" descr="Mini-Sentin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_Sentinel_03242010b_top2"/>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323850"/>
                  </a:xfrm>
                  <a:prstGeom prst="rect">
                    <a:avLst/>
                  </a:prstGeom>
                  <a:solidFill>
                    <a:srgbClr val="002868"/>
                  </a:solidFill>
                </pic:spPr>
              </pic:pic>
            </a:graphicData>
          </a:graphic>
        </wp:anchor>
      </w:drawing>
    </w:r>
  </w:p>
  <w:p w:rsidR="00003823" w:rsidRDefault="00003823" w:rsidP="008D5138">
    <w:pPr>
      <w:pStyle w:val="Header"/>
      <w:jc w:val="right"/>
    </w:pPr>
  </w:p>
  <w:p w:rsidR="00003823" w:rsidRPr="008D5138" w:rsidRDefault="00696E7F" w:rsidP="008D5138">
    <w:pPr>
      <w:pStyle w:val="Header"/>
      <w:jc w:val="right"/>
    </w:pPr>
    <w:r>
      <w:rPr>
        <w:noProof/>
      </w:rPr>
      <w:pict>
        <v:rect id="Rectangle 2" o:spid="_x0000_s2053" style="position:absolute;left:0;text-align:left;margin-left:-18pt;margin-top:-10.35pt;width:474.75pt;height:12pt;z-index:251662336;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" fillcolor="#002868" stroked="f" strokecolor="#002868" strokeweight="0" insetpen="t">
          <v:fill color2="#bfd1e5" rotate="t" angle="90" focus="100%" type="gradient"/>
          <v:shadow color="#a5bae0"/>
          <v:textbox inset="2.88pt,2.88pt,2.88pt,2.88pt"/>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Del="008D5138" w:rsidRDefault="00003823" w:rsidP="008D5138">
    <w:pPr>
      <w:pStyle w:val="Header"/>
      <w:jc w:val="right"/>
      <w:rPr>
        <w:del w:id="0" w:author="Melanie Davies" w:date="2013-06-28T15:14:00Z"/>
        <w:sz w:val="18"/>
        <w:szCs w:val="18"/>
      </w:rPr>
    </w:pPr>
    <w:r w:rsidRPr="008D5138">
      <w:rPr>
        <w:noProof/>
        <w:sz w:val="18"/>
        <w:szCs w:val="18"/>
      </w:rPr>
      <w:drawing>
        <wp:anchor distT="0" distB="0" distL="114300" distR="114300" simplePos="0" relativeHeight="251661312" behindDoc="0" locked="0" layoutInCell="1" allowOverlap="1">
          <wp:simplePos x="0" y="0"/>
          <wp:positionH relativeFrom="column">
            <wp:posOffset>4800600</wp:posOffset>
          </wp:positionH>
          <wp:positionV relativeFrom="paragraph">
            <wp:posOffset>-152400</wp:posOffset>
          </wp:positionV>
          <wp:extent cx="1143000" cy="323850"/>
          <wp:effectExtent l="19050" t="0" r="0" b="0"/>
          <wp:wrapNone/>
          <wp:docPr id="14" name="Picture 1" descr="Mini-Sentin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_Sentinel_03242010b_top2"/>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7834" cy="327546"/>
                  </a:xfrm>
                  <a:prstGeom prst="rect">
                    <a:avLst/>
                  </a:prstGeom>
                  <a:solidFill>
                    <a:srgbClr val="002868"/>
                  </a:solidFill>
                </pic:spPr>
              </pic:pic>
            </a:graphicData>
          </a:graphic>
        </wp:anchor>
      </w:drawing>
    </w:r>
    <w:del w:id="1" w:author="Melanie Davies" w:date="2013-06-28T15:14:00Z">
      <w:r w:rsidR="00696E7F">
        <w:rPr>
          <w:noProof/>
          <w:sz w:val="18"/>
          <w:szCs w:val="18"/>
        </w:rPr>
        <w:pict>
          <v:rect id="Rectangle 1" o:spid="_x0000_s2049" style="position:absolute;left:0;text-align:left;margin-left:-90.25pt;margin-top:-36pt;width:612pt;height:23.25pt;z-index:251656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" fillcolor="#d8d8d8" stroked="f" strokecolor="#f2f2f2" strokeweight="3pt">
            <v:shadow color="#7f7f7f" opacity=".5" offset="1pt"/>
          </v:rect>
        </w:pict>
      </w:r>
    </w:del>
  </w:p>
  <w:p w:rsidR="00003823" w:rsidDel="008D5138" w:rsidRDefault="00003823" w:rsidP="008D5138">
    <w:pPr>
      <w:pStyle w:val="Header"/>
      <w:jc w:val="right"/>
      <w:rPr>
        <w:del w:id="2" w:author="Melanie Davies" w:date="2013-06-28T15:14:00Z"/>
        <w:sz w:val="18"/>
        <w:szCs w:val="18"/>
      </w:rPr>
    </w:pPr>
  </w:p>
  <w:p w:rsidR="00003823" w:rsidDel="008D5138" w:rsidRDefault="00003823" w:rsidP="008D5138">
    <w:pPr>
      <w:pStyle w:val="Header"/>
      <w:jc w:val="right"/>
      <w:rPr>
        <w:del w:id="3" w:author="Melanie Davies" w:date="2013-06-28T15:14:00Z"/>
        <w:sz w:val="18"/>
        <w:szCs w:val="18"/>
      </w:rPr>
    </w:pPr>
  </w:p>
  <w:p w:rsidR="00003823" w:rsidDel="008D5138" w:rsidRDefault="00003823" w:rsidP="008D5138">
    <w:pPr>
      <w:pStyle w:val="Header"/>
      <w:jc w:val="right"/>
      <w:rPr>
        <w:del w:id="4" w:author="Melanie Davies" w:date="2013-06-28T15:14:00Z"/>
        <w:sz w:val="18"/>
        <w:szCs w:val="18"/>
      </w:rPr>
    </w:pPr>
  </w:p>
  <w:p w:rsidR="00003823" w:rsidDel="008D5138" w:rsidRDefault="00003823" w:rsidP="008D5138">
    <w:pPr>
      <w:pStyle w:val="Header"/>
      <w:jc w:val="right"/>
      <w:rPr>
        <w:del w:id="5" w:author="Melanie Davies" w:date="2013-06-28T15:14:00Z"/>
        <w:sz w:val="18"/>
        <w:szCs w:val="18"/>
      </w:rPr>
    </w:pPr>
  </w:p>
  <w:p w:rsidR="00003823" w:rsidRDefault="00003823" w:rsidP="008D5138">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RDefault="00003823" w:rsidP="008D5138">
    <w:pPr>
      <w:pStyle w:val="Header"/>
      <w:jc w:val="right"/>
    </w:pPr>
    <w:r w:rsidRPr="007C4239">
      <w:rPr>
        <w:noProof/>
      </w:rPr>
      <w:drawing>
        <wp:anchor distT="0" distB="0" distL="114300" distR="114300" simplePos="0" relativeHeight="251671552" behindDoc="0" locked="0" layoutInCell="1" allowOverlap="1">
          <wp:simplePos x="0" y="0"/>
          <wp:positionH relativeFrom="margin">
            <wp:posOffset>4594270</wp:posOffset>
          </wp:positionH>
          <wp:positionV relativeFrom="paragraph">
            <wp:posOffset>-70834</wp:posOffset>
          </wp:positionV>
          <wp:extent cx="1127169" cy="321972"/>
          <wp:effectExtent l="19050" t="0" r="0" b="0"/>
          <wp:wrapNone/>
          <wp:docPr id="10" name="Picture 1" descr="Mini-Sentin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_Sentinel_03242010b_top2"/>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7169" cy="321972"/>
                  </a:xfrm>
                  <a:prstGeom prst="rect">
                    <a:avLst/>
                  </a:prstGeom>
                  <a:solidFill>
                    <a:srgbClr val="002868"/>
                  </a:solidFill>
                </pic:spPr>
              </pic:pic>
            </a:graphicData>
          </a:graphic>
        </wp:anchor>
      </w:drawing>
    </w:r>
  </w:p>
  <w:p w:rsidR="00003823" w:rsidRDefault="00696E7F" w:rsidP="008D5138">
    <w:pPr>
      <w:pStyle w:val="Header"/>
      <w:jc w:val="right"/>
    </w:pPr>
    <w:r>
      <w:rPr>
        <w:noProof/>
      </w:rPr>
      <w:pict>
        <v:rect id="_x0000_s2059" style="position:absolute;left:0;text-align:left;margin-left:0;margin-top:11.5pt;width:474.75pt;height:12pt;z-index:251669504;visibility:visible;mso-wrap-distance-left:2.88pt;mso-wrap-distance-top:2.88pt;mso-wrap-distance-right:2.88pt;mso-wrap-distance-bottom:2.88pt;mso-position-horizontal:center;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" fillcolor="#002868" stroked="f" strokecolor="#002868" strokeweight="0" insetpen="t">
          <v:fill color2="#bfd1e5" rotate="t" angle="90" focus="100%" type="gradient"/>
          <v:shadow color="#a5bae0"/>
          <v:textbox inset="2.88pt,2.88pt,2.88pt,2.88pt"/>
          <w10:wrap anchorx="margin"/>
        </v:rect>
      </w:pict>
    </w:r>
  </w:p>
  <w:p w:rsidR="00003823" w:rsidRPr="008D5138" w:rsidRDefault="00003823" w:rsidP="008D5138">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Del="008D5138" w:rsidRDefault="00003823" w:rsidP="007C4239">
    <w:pPr>
      <w:pStyle w:val="Header"/>
      <w:tabs>
        <w:tab w:val="left" w:pos="5192"/>
      </w:tabs>
      <w:rPr>
        <w:del w:id="7" w:author="Melanie Davies" w:date="2013-06-28T15:14:00Z"/>
        <w:sz w:val="18"/>
        <w:szCs w:val="18"/>
      </w:rPr>
    </w:pPr>
    <w:r>
      <w:rPr>
        <w:sz w:val="18"/>
        <w:szCs w:val="18"/>
      </w:rPr>
      <w:tab/>
    </w:r>
    <w:r>
      <w:rPr>
        <w:sz w:val="18"/>
        <w:szCs w:val="18"/>
      </w:rPr>
      <w:tab/>
    </w:r>
    <w:r>
      <w:rPr>
        <w:sz w:val="18"/>
        <w:szCs w:val="18"/>
      </w:rPr>
      <w:tab/>
    </w:r>
    <w:r w:rsidR="00696E7F">
      <w:rPr>
        <w:noProof/>
        <w:sz w:val="18"/>
        <w:szCs w:val="18"/>
      </w:rPr>
      <w:pict>
        <v:rect id="_x0000_s2056" style="position:absolute;margin-left:-6pt;margin-top:16.95pt;width:474.75pt;height:12pt;z-index:251668480;visibility:visible;mso-wrap-distance-left:2.88pt;mso-wrap-distance-top:2.88pt;mso-wrap-distance-right:2.88pt;mso-wrap-distance-bottom:2.88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" fillcolor="#002868" stroked="f" strokecolor="#002868" strokeweight="0" insetpen="t">
          <v:fill color2="#bfd1e5" rotate="t" angle="90" focus="100%" type="gradient"/>
          <v:shadow color="#a5bae0"/>
          <v:textbox inset="2.88pt,2.88pt,2.88pt,2.88pt"/>
        </v:rect>
      </w:pict>
    </w:r>
    <w:r w:rsidRPr="008D5138">
      <w:rPr>
        <w:noProof/>
        <w:sz w:val="18"/>
        <w:szCs w:val="18"/>
      </w:rPr>
      <w:drawing>
        <wp:anchor distT="0" distB="0" distL="114300" distR="114300" simplePos="0" relativeHeight="251667456" behindDoc="0" locked="0" layoutInCell="1" allowOverlap="1">
          <wp:simplePos x="0" y="0"/>
          <wp:positionH relativeFrom="column">
            <wp:posOffset>4800600</wp:posOffset>
          </wp:positionH>
          <wp:positionV relativeFrom="paragraph">
            <wp:posOffset>-152400</wp:posOffset>
          </wp:positionV>
          <wp:extent cx="1143000" cy="323850"/>
          <wp:effectExtent l="19050" t="0" r="0" b="0"/>
          <wp:wrapNone/>
          <wp:docPr id="4" name="Picture 1" descr="Mini-Sentin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_Sentinel_03242010b_top2"/>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7834" cy="327546"/>
                  </a:xfrm>
                  <a:prstGeom prst="rect">
                    <a:avLst/>
                  </a:prstGeom>
                  <a:solidFill>
                    <a:srgbClr val="002868"/>
                  </a:solidFill>
                </pic:spPr>
              </pic:pic>
            </a:graphicData>
          </a:graphic>
        </wp:anchor>
      </w:drawing>
    </w:r>
    <w:del w:id="8" w:author="Melanie Davies" w:date="2013-06-28T15:14:00Z">
      <w:r w:rsidR="00696E7F">
        <w:rPr>
          <w:noProof/>
          <w:sz w:val="18"/>
          <w:szCs w:val="18"/>
        </w:rPr>
        <w:pict>
          <v:rect id="_x0000_s2055" style="position:absolute;margin-left:-90.25pt;margin-top:-36pt;width:612pt;height:23.25pt;z-index:251666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" fillcolor="#d8d8d8" stroked="f" strokecolor="#f2f2f2" strokeweight="3pt">
            <v:shadow color="#7f7f7f" opacity=".5" offset="1pt"/>
          </v:rect>
        </w:pict>
      </w:r>
    </w:del>
  </w:p>
  <w:p w:rsidR="00003823" w:rsidDel="008D5138" w:rsidRDefault="00003823" w:rsidP="008D5138">
    <w:pPr>
      <w:pStyle w:val="Header"/>
      <w:jc w:val="right"/>
      <w:rPr>
        <w:del w:id="9" w:author="Melanie Davies" w:date="2013-06-28T15:14:00Z"/>
        <w:sz w:val="18"/>
        <w:szCs w:val="18"/>
      </w:rPr>
    </w:pPr>
  </w:p>
  <w:p w:rsidR="00003823" w:rsidDel="008D5138" w:rsidRDefault="00003823" w:rsidP="008D5138">
    <w:pPr>
      <w:pStyle w:val="Header"/>
      <w:jc w:val="right"/>
      <w:rPr>
        <w:del w:id="10" w:author="Melanie Davies" w:date="2013-06-28T15:14:00Z"/>
        <w:sz w:val="18"/>
        <w:szCs w:val="18"/>
      </w:rPr>
    </w:pPr>
  </w:p>
  <w:p w:rsidR="00003823" w:rsidDel="008D5138" w:rsidRDefault="00003823" w:rsidP="008D5138">
    <w:pPr>
      <w:pStyle w:val="Header"/>
      <w:jc w:val="right"/>
      <w:rPr>
        <w:del w:id="11" w:author="Melanie Davies" w:date="2013-06-28T15:14:00Z"/>
        <w:sz w:val="18"/>
        <w:szCs w:val="18"/>
      </w:rPr>
    </w:pPr>
  </w:p>
  <w:p w:rsidR="00003823" w:rsidDel="008D5138" w:rsidRDefault="00003823" w:rsidP="008D5138">
    <w:pPr>
      <w:pStyle w:val="Header"/>
      <w:jc w:val="right"/>
      <w:rPr>
        <w:del w:id="12" w:author="Melanie Davies" w:date="2013-06-28T15:14:00Z"/>
        <w:sz w:val="18"/>
        <w:szCs w:val="18"/>
      </w:rPr>
    </w:pPr>
  </w:p>
  <w:p w:rsidR="00003823" w:rsidRDefault="00003823" w:rsidP="008D5138">
    <w:pPr>
      <w:pStyle w:val="Header"/>
      <w:jc w:val="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RDefault="0000382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3823" w:rsidRDefault="0000382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bullet"/>
      <w:lvlText w:val=""/>
      <w:lvlJc w:val="left"/>
      <w:pPr>
        <w:tabs>
          <w:tab w:val="num" w:pos="648"/>
        </w:tabs>
        <w:ind w:left="648" w:hanging="288"/>
      </w:pPr>
      <w:rPr>
        <w:rFonts w:ascii="Symbol" w:hAnsi="Symbol"/>
        <w:sz w:val="20"/>
      </w:rPr>
    </w:lvl>
  </w:abstractNum>
  <w:abstractNum w:abstractNumId="1">
    <w:nsid w:val="00000006"/>
    <w:multiLevelType w:val="multilevel"/>
    <w:tmpl w:val="00000006"/>
    <w:name w:val="WW8Num6"/>
    <w:lvl w:ilvl="0">
      <w:start w:val="1"/>
      <w:numFmt w:val="bullet"/>
      <w:lvlText w:val="•"/>
      <w:lvlJc w:val="left"/>
      <w:pPr>
        <w:tabs>
          <w:tab w:val="num" w:pos="720"/>
        </w:tabs>
        <w:ind w:left="720" w:hanging="360"/>
      </w:pPr>
      <w:rPr>
        <w:rFonts w:ascii="Times New Roman" w:hAnsi="Times New Roman"/>
      </w:rPr>
    </w:lvl>
    <w:lvl w:ilvl="1">
      <w:start w:val="160"/>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2">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3">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4">
    <w:nsid w:val="0000000B"/>
    <w:multiLevelType w:val="singleLevel"/>
    <w:tmpl w:val="0000000B"/>
    <w:name w:val="WW8Num11"/>
    <w:lvl w:ilvl="0">
      <w:start w:val="1"/>
      <w:numFmt w:val="bullet"/>
      <w:lvlText w:val=""/>
      <w:lvlJc w:val="left"/>
      <w:pPr>
        <w:tabs>
          <w:tab w:val="num" w:pos="648"/>
        </w:tabs>
        <w:ind w:left="648" w:hanging="288"/>
      </w:pPr>
      <w:rPr>
        <w:rFonts w:ascii="Symbol" w:hAnsi="Symbol"/>
      </w:rPr>
    </w:lvl>
  </w:abstractNum>
  <w:abstractNum w:abstractNumId="5">
    <w:nsid w:val="04793799"/>
    <w:multiLevelType w:val="multilevel"/>
    <w:tmpl w:val="4D2E37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6397085"/>
    <w:multiLevelType w:val="hybridMultilevel"/>
    <w:tmpl w:val="B94AF6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6612C"/>
    <w:multiLevelType w:val="hybridMultilevel"/>
    <w:tmpl w:val="34608F36"/>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A7F2DCB"/>
    <w:multiLevelType w:val="hybridMultilevel"/>
    <w:tmpl w:val="830AA2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AA61CE"/>
    <w:multiLevelType w:val="hybridMultilevel"/>
    <w:tmpl w:val="1B528E3A"/>
    <w:lvl w:ilvl="0" w:tplc="D8942B76">
      <w:start w:val="1"/>
      <w:numFmt w:val="bullet"/>
      <w:lvlText w:val=""/>
      <w:lvlJc w:val="left"/>
      <w:pPr>
        <w:tabs>
          <w:tab w:val="num" w:pos="1080"/>
        </w:tabs>
        <w:ind w:left="1080" w:hanging="360"/>
      </w:pPr>
      <w:rPr>
        <w:rFonts w:ascii="Symbol" w:hAnsi="Symbol" w:hint="default"/>
        <w:color w:val="auto"/>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21294E97"/>
    <w:multiLevelType w:val="hybridMultilevel"/>
    <w:tmpl w:val="78829DF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B958B9"/>
    <w:multiLevelType w:val="hybridMultilevel"/>
    <w:tmpl w:val="6C9E4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BE4EAD"/>
    <w:multiLevelType w:val="multilevel"/>
    <w:tmpl w:val="0764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D6703C"/>
    <w:multiLevelType w:val="hybridMultilevel"/>
    <w:tmpl w:val="239C76B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5A7148"/>
    <w:multiLevelType w:val="hybridMultilevel"/>
    <w:tmpl w:val="213453EC"/>
    <w:lvl w:ilvl="0" w:tplc="28522674">
      <w:start w:val="1"/>
      <w:numFmt w:val="bullet"/>
      <w:lvlText w:val=""/>
      <w:lvlJc w:val="left"/>
      <w:pPr>
        <w:ind w:left="1080" w:hanging="360"/>
      </w:pPr>
      <w:rPr>
        <w:rFonts w:ascii="Wingdings" w:hAnsi="Wingdings"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6D1059"/>
    <w:multiLevelType w:val="hybridMultilevel"/>
    <w:tmpl w:val="E0F24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13E18D1"/>
    <w:multiLevelType w:val="multilevel"/>
    <w:tmpl w:val="EFDC5E4A"/>
    <w:lvl w:ilvl="0">
      <w:start w:val="1"/>
      <w:numFmt w:val="decimal"/>
      <w:pStyle w:val="Style1"/>
      <w:lvlText w:val="%1."/>
      <w:lvlJc w:val="left"/>
      <w:pPr>
        <w:tabs>
          <w:tab w:val="num" w:pos="360"/>
        </w:tabs>
        <w:ind w:left="360" w:hanging="360"/>
      </w:pPr>
      <w:rPr>
        <w:rFonts w:hint="default"/>
      </w:rPr>
    </w:lvl>
    <w:lvl w:ilvl="1">
      <w:start w:val="1"/>
      <w:numFmt w:val="decimal"/>
      <w:pStyle w:val="Style2"/>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nsid w:val="439E3711"/>
    <w:multiLevelType w:val="hybridMultilevel"/>
    <w:tmpl w:val="A5702E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2E32CB"/>
    <w:multiLevelType w:val="hybridMultilevel"/>
    <w:tmpl w:val="8332B5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BB7C2E"/>
    <w:multiLevelType w:val="hybridMultilevel"/>
    <w:tmpl w:val="A1C8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3E60F5"/>
    <w:multiLevelType w:val="hybridMultilevel"/>
    <w:tmpl w:val="E4E00AFC"/>
    <w:lvl w:ilvl="0" w:tplc="04090001">
      <w:start w:val="1"/>
      <w:numFmt w:val="bullet"/>
      <w:lvlText w:val=""/>
      <w:lvlJc w:val="left"/>
      <w:pPr>
        <w:tabs>
          <w:tab w:val="num" w:pos="1080"/>
        </w:tabs>
        <w:ind w:left="1080" w:hanging="360"/>
      </w:pPr>
      <w:rPr>
        <w:rFonts w:ascii="Symbol" w:hAnsi="Symbol" w:hint="default"/>
        <w:color w:val="1F497D"/>
        <w:sz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A2C62B7"/>
    <w:multiLevelType w:val="hybridMultilevel"/>
    <w:tmpl w:val="B3C41B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497E7D"/>
    <w:multiLevelType w:val="hybridMultilevel"/>
    <w:tmpl w:val="8A2C646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046022F"/>
    <w:multiLevelType w:val="hybridMultilevel"/>
    <w:tmpl w:val="0D4ECE0A"/>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5242CE4"/>
    <w:multiLevelType w:val="hybridMultilevel"/>
    <w:tmpl w:val="B252A5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22453D"/>
    <w:multiLevelType w:val="hybridMultilevel"/>
    <w:tmpl w:val="FC7CD0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AB27D2"/>
    <w:multiLevelType w:val="hybridMultilevel"/>
    <w:tmpl w:val="9954D9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5"/>
  </w:num>
  <w:num w:numId="4">
    <w:abstractNumId w:val="22"/>
  </w:num>
  <w:num w:numId="5">
    <w:abstractNumId w:val="9"/>
  </w:num>
  <w:num w:numId="6">
    <w:abstractNumId w:val="23"/>
  </w:num>
  <w:num w:numId="7">
    <w:abstractNumId w:val="14"/>
  </w:num>
  <w:num w:numId="8">
    <w:abstractNumId w:val="10"/>
  </w:num>
  <w:num w:numId="9">
    <w:abstractNumId w:val="13"/>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9"/>
  </w:num>
  <w:num w:numId="13">
    <w:abstractNumId w:val="11"/>
  </w:num>
  <w:num w:numId="14">
    <w:abstractNumId w:val="24"/>
  </w:num>
  <w:num w:numId="15">
    <w:abstractNumId w:val="25"/>
  </w:num>
  <w:num w:numId="16">
    <w:abstractNumId w:val="18"/>
  </w:num>
  <w:num w:numId="17">
    <w:abstractNumId w:val="21"/>
  </w:num>
  <w:num w:numId="18">
    <w:abstractNumId w:val="17"/>
  </w:num>
  <w:num w:numId="19">
    <w:abstractNumId w:val="6"/>
  </w:num>
  <w:num w:numId="20">
    <w:abstractNumId w:val="8"/>
  </w:num>
  <w:num w:numId="21">
    <w:abstractNumId w:val="26"/>
  </w:num>
  <w:num w:numId="22">
    <w:abstractNumId w:val="12"/>
  </w:num>
  <w:num w:numId="23">
    <w:abstractNumId w:val="7"/>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4"/>
  <w:displayBackgroundShape/>
  <w:embedSystemFonts/>
  <w:proofState w:spelling="clean" w:grammar="clean"/>
  <w:stylePaneFormatFilter w:val="3F01"/>
  <w:defaultTabStop w:val="720"/>
  <w:drawingGridHorizontalSpacing w:val="110"/>
  <w:displayHorizontalDrawingGridEvery w:val="2"/>
  <w:characterSpacingControl w:val="doNotCompress"/>
  <w:hdrShapeDefaults>
    <o:shapedefaults v:ext="edit" spidmax="2060">
      <o:colormru v:ext="edit" colors="#f69"/>
    </o:shapedefaults>
    <o:shapelayout v:ext="edit">
      <o:idmap v:ext="edit" data="2"/>
    </o:shapelayout>
  </w:hdrShapeDefaults>
  <w:footnotePr>
    <w:numFmt w:val="chicago"/>
    <w:footnote w:id="-1"/>
    <w:footnote w:id="0"/>
  </w:footnotePr>
  <w:endnotePr>
    <w:numFmt w:val="decimal"/>
    <w:endnote w:id="-1"/>
    <w:endnote w:id="0"/>
  </w:endnotePr>
  <w:compat/>
  <w:docVars>
    <w:docVar w:name="EN.InstantFormat" w:val="&lt;ENInstantFormat&gt;&lt;Enabled&gt;0&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DRN References2_MC.enl&lt;/item&gt;&lt;/Libraries&gt;&lt;/ENLibraries&gt;"/>
  </w:docVars>
  <w:rsids>
    <w:rsidRoot w:val="00BA0EA9"/>
    <w:rsid w:val="00001711"/>
    <w:rsid w:val="00003823"/>
    <w:rsid w:val="000070F8"/>
    <w:rsid w:val="00013D95"/>
    <w:rsid w:val="00015A41"/>
    <w:rsid w:val="00015B6B"/>
    <w:rsid w:val="00016947"/>
    <w:rsid w:val="00021795"/>
    <w:rsid w:val="00021AEB"/>
    <w:rsid w:val="00021F84"/>
    <w:rsid w:val="000233BD"/>
    <w:rsid w:val="0002385D"/>
    <w:rsid w:val="000238F2"/>
    <w:rsid w:val="000243F8"/>
    <w:rsid w:val="00026356"/>
    <w:rsid w:val="00027BC1"/>
    <w:rsid w:val="00030AA9"/>
    <w:rsid w:val="0003109A"/>
    <w:rsid w:val="000312B5"/>
    <w:rsid w:val="00034516"/>
    <w:rsid w:val="00034B57"/>
    <w:rsid w:val="00035916"/>
    <w:rsid w:val="00042CE7"/>
    <w:rsid w:val="00043723"/>
    <w:rsid w:val="00046A8A"/>
    <w:rsid w:val="0005003E"/>
    <w:rsid w:val="00051824"/>
    <w:rsid w:val="00053D17"/>
    <w:rsid w:val="00055471"/>
    <w:rsid w:val="00055ADA"/>
    <w:rsid w:val="00056761"/>
    <w:rsid w:val="00057740"/>
    <w:rsid w:val="00057C89"/>
    <w:rsid w:val="000607FE"/>
    <w:rsid w:val="000659C0"/>
    <w:rsid w:val="00070781"/>
    <w:rsid w:val="00070933"/>
    <w:rsid w:val="000718D9"/>
    <w:rsid w:val="00071ECB"/>
    <w:rsid w:val="00072FB1"/>
    <w:rsid w:val="00073CEE"/>
    <w:rsid w:val="00073F13"/>
    <w:rsid w:val="000760F5"/>
    <w:rsid w:val="00076546"/>
    <w:rsid w:val="0007764B"/>
    <w:rsid w:val="000779DA"/>
    <w:rsid w:val="00077D45"/>
    <w:rsid w:val="00080597"/>
    <w:rsid w:val="000835BA"/>
    <w:rsid w:val="00084927"/>
    <w:rsid w:val="00086459"/>
    <w:rsid w:val="0008660C"/>
    <w:rsid w:val="000917B6"/>
    <w:rsid w:val="00092FE0"/>
    <w:rsid w:val="00095DD5"/>
    <w:rsid w:val="00096CA5"/>
    <w:rsid w:val="00097509"/>
    <w:rsid w:val="000B0C1E"/>
    <w:rsid w:val="000B2EB7"/>
    <w:rsid w:val="000B2F0F"/>
    <w:rsid w:val="000B302F"/>
    <w:rsid w:val="000C01FF"/>
    <w:rsid w:val="000C073E"/>
    <w:rsid w:val="000C16B3"/>
    <w:rsid w:val="000C2189"/>
    <w:rsid w:val="000C54AA"/>
    <w:rsid w:val="000C58ED"/>
    <w:rsid w:val="000C5F7A"/>
    <w:rsid w:val="000C6315"/>
    <w:rsid w:val="000D0A19"/>
    <w:rsid w:val="000D61EF"/>
    <w:rsid w:val="000D7460"/>
    <w:rsid w:val="000E2EAF"/>
    <w:rsid w:val="000E4102"/>
    <w:rsid w:val="000E499C"/>
    <w:rsid w:val="000F0ABC"/>
    <w:rsid w:val="000F2333"/>
    <w:rsid w:val="000F2823"/>
    <w:rsid w:val="000F3229"/>
    <w:rsid w:val="000F7D5B"/>
    <w:rsid w:val="0010120A"/>
    <w:rsid w:val="00103B8C"/>
    <w:rsid w:val="00104624"/>
    <w:rsid w:val="00107EAD"/>
    <w:rsid w:val="00113AE2"/>
    <w:rsid w:val="00116392"/>
    <w:rsid w:val="00117AA0"/>
    <w:rsid w:val="00121B5A"/>
    <w:rsid w:val="001220A2"/>
    <w:rsid w:val="00125D2A"/>
    <w:rsid w:val="00126964"/>
    <w:rsid w:val="00126A67"/>
    <w:rsid w:val="00130DF1"/>
    <w:rsid w:val="00131DEF"/>
    <w:rsid w:val="0013409F"/>
    <w:rsid w:val="00136419"/>
    <w:rsid w:val="00140E42"/>
    <w:rsid w:val="00142C53"/>
    <w:rsid w:val="00144D94"/>
    <w:rsid w:val="00146BDB"/>
    <w:rsid w:val="001518C4"/>
    <w:rsid w:val="001519DD"/>
    <w:rsid w:val="00155D7A"/>
    <w:rsid w:val="001560F3"/>
    <w:rsid w:val="001571CC"/>
    <w:rsid w:val="001618DE"/>
    <w:rsid w:val="00161949"/>
    <w:rsid w:val="00164A6A"/>
    <w:rsid w:val="001652C4"/>
    <w:rsid w:val="001661AE"/>
    <w:rsid w:val="00167162"/>
    <w:rsid w:val="00167A19"/>
    <w:rsid w:val="00170E21"/>
    <w:rsid w:val="00171C7B"/>
    <w:rsid w:val="001737FF"/>
    <w:rsid w:val="00173E33"/>
    <w:rsid w:val="00173FF1"/>
    <w:rsid w:val="00174E0D"/>
    <w:rsid w:val="00175964"/>
    <w:rsid w:val="00175F73"/>
    <w:rsid w:val="0017661F"/>
    <w:rsid w:val="00182A4D"/>
    <w:rsid w:val="00182E93"/>
    <w:rsid w:val="00183763"/>
    <w:rsid w:val="00184D89"/>
    <w:rsid w:val="001856DE"/>
    <w:rsid w:val="00185824"/>
    <w:rsid w:val="0018583A"/>
    <w:rsid w:val="001860BA"/>
    <w:rsid w:val="0019263A"/>
    <w:rsid w:val="00194325"/>
    <w:rsid w:val="00195D30"/>
    <w:rsid w:val="00196C32"/>
    <w:rsid w:val="001A26A0"/>
    <w:rsid w:val="001A3613"/>
    <w:rsid w:val="001A4972"/>
    <w:rsid w:val="001A5C0E"/>
    <w:rsid w:val="001B1C0B"/>
    <w:rsid w:val="001B292E"/>
    <w:rsid w:val="001B303C"/>
    <w:rsid w:val="001B43DB"/>
    <w:rsid w:val="001B4FCD"/>
    <w:rsid w:val="001B5CB4"/>
    <w:rsid w:val="001B6127"/>
    <w:rsid w:val="001B7F3A"/>
    <w:rsid w:val="001C2A8D"/>
    <w:rsid w:val="001C36F2"/>
    <w:rsid w:val="001C5590"/>
    <w:rsid w:val="001C6071"/>
    <w:rsid w:val="001C6D21"/>
    <w:rsid w:val="001C7D09"/>
    <w:rsid w:val="001D0128"/>
    <w:rsid w:val="001D051D"/>
    <w:rsid w:val="001D1748"/>
    <w:rsid w:val="001D20EF"/>
    <w:rsid w:val="001D2E08"/>
    <w:rsid w:val="001D3398"/>
    <w:rsid w:val="001E0BAF"/>
    <w:rsid w:val="001E461E"/>
    <w:rsid w:val="001E4F1C"/>
    <w:rsid w:val="001E5F7B"/>
    <w:rsid w:val="001E75ED"/>
    <w:rsid w:val="001F129D"/>
    <w:rsid w:val="001F169C"/>
    <w:rsid w:val="001F2974"/>
    <w:rsid w:val="001F5F85"/>
    <w:rsid w:val="001F62AA"/>
    <w:rsid w:val="001F6BFA"/>
    <w:rsid w:val="001F7524"/>
    <w:rsid w:val="0020062A"/>
    <w:rsid w:val="00203C53"/>
    <w:rsid w:val="00206D87"/>
    <w:rsid w:val="00207002"/>
    <w:rsid w:val="00210D00"/>
    <w:rsid w:val="00211C86"/>
    <w:rsid w:val="00213744"/>
    <w:rsid w:val="002137A5"/>
    <w:rsid w:val="002163DB"/>
    <w:rsid w:val="00217B43"/>
    <w:rsid w:val="00221FD4"/>
    <w:rsid w:val="00222126"/>
    <w:rsid w:val="00225622"/>
    <w:rsid w:val="00226FE8"/>
    <w:rsid w:val="002312A8"/>
    <w:rsid w:val="002335B3"/>
    <w:rsid w:val="00233CA5"/>
    <w:rsid w:val="00235E9E"/>
    <w:rsid w:val="00236D83"/>
    <w:rsid w:val="0023744E"/>
    <w:rsid w:val="00237B91"/>
    <w:rsid w:val="00240EC1"/>
    <w:rsid w:val="00242C54"/>
    <w:rsid w:val="002446AF"/>
    <w:rsid w:val="00244A60"/>
    <w:rsid w:val="00246846"/>
    <w:rsid w:val="0025045F"/>
    <w:rsid w:val="002507F9"/>
    <w:rsid w:val="0025245D"/>
    <w:rsid w:val="00253CF3"/>
    <w:rsid w:val="00254AA1"/>
    <w:rsid w:val="00254C13"/>
    <w:rsid w:val="00254EEC"/>
    <w:rsid w:val="00255D2F"/>
    <w:rsid w:val="00257031"/>
    <w:rsid w:val="00257C74"/>
    <w:rsid w:val="00260B8F"/>
    <w:rsid w:val="002612C8"/>
    <w:rsid w:val="00262D3A"/>
    <w:rsid w:val="002639A5"/>
    <w:rsid w:val="00264F22"/>
    <w:rsid w:val="0026640F"/>
    <w:rsid w:val="00266C59"/>
    <w:rsid w:val="0026737D"/>
    <w:rsid w:val="00267C94"/>
    <w:rsid w:val="0027000C"/>
    <w:rsid w:val="002719AB"/>
    <w:rsid w:val="002719ED"/>
    <w:rsid w:val="00274AD9"/>
    <w:rsid w:val="002753B9"/>
    <w:rsid w:val="0027600A"/>
    <w:rsid w:val="0027729B"/>
    <w:rsid w:val="002826A0"/>
    <w:rsid w:val="0028644B"/>
    <w:rsid w:val="00287339"/>
    <w:rsid w:val="002875C1"/>
    <w:rsid w:val="002875CE"/>
    <w:rsid w:val="00291D68"/>
    <w:rsid w:val="0029299E"/>
    <w:rsid w:val="00292CEA"/>
    <w:rsid w:val="002930E4"/>
    <w:rsid w:val="00295249"/>
    <w:rsid w:val="002967C1"/>
    <w:rsid w:val="0029700F"/>
    <w:rsid w:val="00297EE5"/>
    <w:rsid w:val="002A19ED"/>
    <w:rsid w:val="002A47C8"/>
    <w:rsid w:val="002A6037"/>
    <w:rsid w:val="002B0543"/>
    <w:rsid w:val="002B1549"/>
    <w:rsid w:val="002B2868"/>
    <w:rsid w:val="002B6B01"/>
    <w:rsid w:val="002C004E"/>
    <w:rsid w:val="002C1DBB"/>
    <w:rsid w:val="002C2C0D"/>
    <w:rsid w:val="002C3077"/>
    <w:rsid w:val="002C4636"/>
    <w:rsid w:val="002C781F"/>
    <w:rsid w:val="002D646B"/>
    <w:rsid w:val="002D69BE"/>
    <w:rsid w:val="002D6FC2"/>
    <w:rsid w:val="002D7A7D"/>
    <w:rsid w:val="002E115C"/>
    <w:rsid w:val="002E59A0"/>
    <w:rsid w:val="002E67B7"/>
    <w:rsid w:val="002E6930"/>
    <w:rsid w:val="002E71DC"/>
    <w:rsid w:val="002E74F9"/>
    <w:rsid w:val="002E767E"/>
    <w:rsid w:val="002F1F55"/>
    <w:rsid w:val="002F3BBD"/>
    <w:rsid w:val="002F44A4"/>
    <w:rsid w:val="002F5D2B"/>
    <w:rsid w:val="002F6165"/>
    <w:rsid w:val="002F6282"/>
    <w:rsid w:val="00301356"/>
    <w:rsid w:val="00302B19"/>
    <w:rsid w:val="003045BD"/>
    <w:rsid w:val="0030637F"/>
    <w:rsid w:val="0030713D"/>
    <w:rsid w:val="00312BC2"/>
    <w:rsid w:val="00313CD6"/>
    <w:rsid w:val="00314BEF"/>
    <w:rsid w:val="0031635B"/>
    <w:rsid w:val="00317597"/>
    <w:rsid w:val="00317900"/>
    <w:rsid w:val="00321B9D"/>
    <w:rsid w:val="00322315"/>
    <w:rsid w:val="003235D4"/>
    <w:rsid w:val="00324420"/>
    <w:rsid w:val="00326B8A"/>
    <w:rsid w:val="003319CC"/>
    <w:rsid w:val="003324BA"/>
    <w:rsid w:val="00332D2F"/>
    <w:rsid w:val="003349B1"/>
    <w:rsid w:val="00337C65"/>
    <w:rsid w:val="00337FFA"/>
    <w:rsid w:val="003404BC"/>
    <w:rsid w:val="003418B9"/>
    <w:rsid w:val="00342FE1"/>
    <w:rsid w:val="00343719"/>
    <w:rsid w:val="003467F1"/>
    <w:rsid w:val="003471EA"/>
    <w:rsid w:val="00350689"/>
    <w:rsid w:val="00351363"/>
    <w:rsid w:val="003530F1"/>
    <w:rsid w:val="00354062"/>
    <w:rsid w:val="00356785"/>
    <w:rsid w:val="0035740C"/>
    <w:rsid w:val="00361D80"/>
    <w:rsid w:val="00361FD8"/>
    <w:rsid w:val="0036278C"/>
    <w:rsid w:val="00365F72"/>
    <w:rsid w:val="003664AE"/>
    <w:rsid w:val="00367078"/>
    <w:rsid w:val="0036744D"/>
    <w:rsid w:val="003728D1"/>
    <w:rsid w:val="00374D3F"/>
    <w:rsid w:val="00375D6C"/>
    <w:rsid w:val="00375D92"/>
    <w:rsid w:val="003760AC"/>
    <w:rsid w:val="00376953"/>
    <w:rsid w:val="00376BFD"/>
    <w:rsid w:val="003771FD"/>
    <w:rsid w:val="00380CBE"/>
    <w:rsid w:val="003820B0"/>
    <w:rsid w:val="00382183"/>
    <w:rsid w:val="00382C6D"/>
    <w:rsid w:val="00383C38"/>
    <w:rsid w:val="0038540F"/>
    <w:rsid w:val="00386F3B"/>
    <w:rsid w:val="003871B5"/>
    <w:rsid w:val="0038753C"/>
    <w:rsid w:val="00387945"/>
    <w:rsid w:val="003A0D26"/>
    <w:rsid w:val="003A11B8"/>
    <w:rsid w:val="003A2D43"/>
    <w:rsid w:val="003A3D5D"/>
    <w:rsid w:val="003A4E59"/>
    <w:rsid w:val="003A6E82"/>
    <w:rsid w:val="003B0B55"/>
    <w:rsid w:val="003B235C"/>
    <w:rsid w:val="003B270E"/>
    <w:rsid w:val="003B4FC3"/>
    <w:rsid w:val="003B6D4D"/>
    <w:rsid w:val="003B7487"/>
    <w:rsid w:val="003C0870"/>
    <w:rsid w:val="003C1318"/>
    <w:rsid w:val="003C2225"/>
    <w:rsid w:val="003C40BA"/>
    <w:rsid w:val="003C6337"/>
    <w:rsid w:val="003C6E9D"/>
    <w:rsid w:val="003C7391"/>
    <w:rsid w:val="003C744B"/>
    <w:rsid w:val="003D128F"/>
    <w:rsid w:val="003D136D"/>
    <w:rsid w:val="003D18F1"/>
    <w:rsid w:val="003D191B"/>
    <w:rsid w:val="003D246F"/>
    <w:rsid w:val="003D707B"/>
    <w:rsid w:val="003D71CC"/>
    <w:rsid w:val="003E1521"/>
    <w:rsid w:val="003E2C63"/>
    <w:rsid w:val="003E2FE7"/>
    <w:rsid w:val="003E4914"/>
    <w:rsid w:val="003E4E70"/>
    <w:rsid w:val="003E6B1E"/>
    <w:rsid w:val="003E7584"/>
    <w:rsid w:val="003F0B36"/>
    <w:rsid w:val="003F1B24"/>
    <w:rsid w:val="00401AEB"/>
    <w:rsid w:val="00401EC6"/>
    <w:rsid w:val="00406B23"/>
    <w:rsid w:val="00406B95"/>
    <w:rsid w:val="00406E9C"/>
    <w:rsid w:val="00412082"/>
    <w:rsid w:val="0041233B"/>
    <w:rsid w:val="00413473"/>
    <w:rsid w:val="00414E1D"/>
    <w:rsid w:val="004155D9"/>
    <w:rsid w:val="00415C1B"/>
    <w:rsid w:val="004207A0"/>
    <w:rsid w:val="00421EF4"/>
    <w:rsid w:val="00423ED6"/>
    <w:rsid w:val="00424CB9"/>
    <w:rsid w:val="00425771"/>
    <w:rsid w:val="00426A51"/>
    <w:rsid w:val="00430249"/>
    <w:rsid w:val="00431107"/>
    <w:rsid w:val="00431537"/>
    <w:rsid w:val="004318DC"/>
    <w:rsid w:val="004320B3"/>
    <w:rsid w:val="00432C64"/>
    <w:rsid w:val="00432D2A"/>
    <w:rsid w:val="004331FA"/>
    <w:rsid w:val="00437D0E"/>
    <w:rsid w:val="0044020F"/>
    <w:rsid w:val="00443393"/>
    <w:rsid w:val="004439C6"/>
    <w:rsid w:val="00443BE0"/>
    <w:rsid w:val="00443ECE"/>
    <w:rsid w:val="00445ED7"/>
    <w:rsid w:val="004478E6"/>
    <w:rsid w:val="004520D1"/>
    <w:rsid w:val="004552D7"/>
    <w:rsid w:val="00457080"/>
    <w:rsid w:val="00457AFE"/>
    <w:rsid w:val="004600ED"/>
    <w:rsid w:val="0046058C"/>
    <w:rsid w:val="00462D64"/>
    <w:rsid w:val="00463EFC"/>
    <w:rsid w:val="00464C07"/>
    <w:rsid w:val="00465270"/>
    <w:rsid w:val="00470E4F"/>
    <w:rsid w:val="00471B65"/>
    <w:rsid w:val="004723C3"/>
    <w:rsid w:val="00472A58"/>
    <w:rsid w:val="004734E6"/>
    <w:rsid w:val="004748BE"/>
    <w:rsid w:val="00475DE6"/>
    <w:rsid w:val="00476144"/>
    <w:rsid w:val="00476EE5"/>
    <w:rsid w:val="00480A92"/>
    <w:rsid w:val="00481032"/>
    <w:rsid w:val="00481361"/>
    <w:rsid w:val="0048190C"/>
    <w:rsid w:val="00481A08"/>
    <w:rsid w:val="00491730"/>
    <w:rsid w:val="00492581"/>
    <w:rsid w:val="0049385E"/>
    <w:rsid w:val="00494563"/>
    <w:rsid w:val="00495EE4"/>
    <w:rsid w:val="0049684D"/>
    <w:rsid w:val="004A7AC7"/>
    <w:rsid w:val="004B1EC5"/>
    <w:rsid w:val="004B22FA"/>
    <w:rsid w:val="004B36FD"/>
    <w:rsid w:val="004B6E9E"/>
    <w:rsid w:val="004C108B"/>
    <w:rsid w:val="004C27B9"/>
    <w:rsid w:val="004C450C"/>
    <w:rsid w:val="004C5AB7"/>
    <w:rsid w:val="004C6616"/>
    <w:rsid w:val="004D10DB"/>
    <w:rsid w:val="004D3155"/>
    <w:rsid w:val="004D4B82"/>
    <w:rsid w:val="004D5E12"/>
    <w:rsid w:val="004D6D5C"/>
    <w:rsid w:val="004D6E40"/>
    <w:rsid w:val="004E0E51"/>
    <w:rsid w:val="004E199E"/>
    <w:rsid w:val="004E57EA"/>
    <w:rsid w:val="004E7BA9"/>
    <w:rsid w:val="004F070D"/>
    <w:rsid w:val="004F0FB9"/>
    <w:rsid w:val="004F2BC5"/>
    <w:rsid w:val="004F550E"/>
    <w:rsid w:val="004F56C0"/>
    <w:rsid w:val="004F5E01"/>
    <w:rsid w:val="004F703B"/>
    <w:rsid w:val="004F738B"/>
    <w:rsid w:val="004F770E"/>
    <w:rsid w:val="00501FC7"/>
    <w:rsid w:val="0050537A"/>
    <w:rsid w:val="00511671"/>
    <w:rsid w:val="00511AA6"/>
    <w:rsid w:val="00513101"/>
    <w:rsid w:val="00514B4C"/>
    <w:rsid w:val="005152DB"/>
    <w:rsid w:val="00517C8F"/>
    <w:rsid w:val="00520569"/>
    <w:rsid w:val="00520EAB"/>
    <w:rsid w:val="0052111B"/>
    <w:rsid w:val="00521198"/>
    <w:rsid w:val="005215BA"/>
    <w:rsid w:val="00521A51"/>
    <w:rsid w:val="00522A28"/>
    <w:rsid w:val="00523591"/>
    <w:rsid w:val="005249E7"/>
    <w:rsid w:val="00526FB4"/>
    <w:rsid w:val="0052702F"/>
    <w:rsid w:val="00531A26"/>
    <w:rsid w:val="00533583"/>
    <w:rsid w:val="0053371D"/>
    <w:rsid w:val="005337CE"/>
    <w:rsid w:val="00534D2E"/>
    <w:rsid w:val="0053561E"/>
    <w:rsid w:val="0053693D"/>
    <w:rsid w:val="005374EF"/>
    <w:rsid w:val="00540C4C"/>
    <w:rsid w:val="00543EB1"/>
    <w:rsid w:val="00546CF4"/>
    <w:rsid w:val="00547AA9"/>
    <w:rsid w:val="005525D1"/>
    <w:rsid w:val="00553510"/>
    <w:rsid w:val="00555753"/>
    <w:rsid w:val="00556828"/>
    <w:rsid w:val="00557754"/>
    <w:rsid w:val="005612C7"/>
    <w:rsid w:val="00561729"/>
    <w:rsid w:val="00563011"/>
    <w:rsid w:val="00563882"/>
    <w:rsid w:val="00563C12"/>
    <w:rsid w:val="00570684"/>
    <w:rsid w:val="0057173F"/>
    <w:rsid w:val="005727B2"/>
    <w:rsid w:val="005754CA"/>
    <w:rsid w:val="0057582C"/>
    <w:rsid w:val="00576E09"/>
    <w:rsid w:val="005800A5"/>
    <w:rsid w:val="00580134"/>
    <w:rsid w:val="00581C3E"/>
    <w:rsid w:val="005821AE"/>
    <w:rsid w:val="00582CCE"/>
    <w:rsid w:val="00582D72"/>
    <w:rsid w:val="00583550"/>
    <w:rsid w:val="005853DA"/>
    <w:rsid w:val="00586CF7"/>
    <w:rsid w:val="005910FD"/>
    <w:rsid w:val="00591834"/>
    <w:rsid w:val="0059211A"/>
    <w:rsid w:val="00592755"/>
    <w:rsid w:val="00592FB0"/>
    <w:rsid w:val="00593220"/>
    <w:rsid w:val="00594548"/>
    <w:rsid w:val="00595005"/>
    <w:rsid w:val="00595084"/>
    <w:rsid w:val="0059534E"/>
    <w:rsid w:val="005961B0"/>
    <w:rsid w:val="00597A6B"/>
    <w:rsid w:val="005A124D"/>
    <w:rsid w:val="005A1F1F"/>
    <w:rsid w:val="005A4281"/>
    <w:rsid w:val="005A546C"/>
    <w:rsid w:val="005A568E"/>
    <w:rsid w:val="005A6BD4"/>
    <w:rsid w:val="005B002D"/>
    <w:rsid w:val="005B1292"/>
    <w:rsid w:val="005B1A5B"/>
    <w:rsid w:val="005B2AE2"/>
    <w:rsid w:val="005B4D2B"/>
    <w:rsid w:val="005B56D2"/>
    <w:rsid w:val="005B6368"/>
    <w:rsid w:val="005B64EF"/>
    <w:rsid w:val="005B735A"/>
    <w:rsid w:val="005C0264"/>
    <w:rsid w:val="005C16A1"/>
    <w:rsid w:val="005C20D8"/>
    <w:rsid w:val="005C57B5"/>
    <w:rsid w:val="005D122A"/>
    <w:rsid w:val="005D1A2E"/>
    <w:rsid w:val="005D4CCD"/>
    <w:rsid w:val="005D586C"/>
    <w:rsid w:val="005D7180"/>
    <w:rsid w:val="005E07D4"/>
    <w:rsid w:val="005E1B7C"/>
    <w:rsid w:val="005E2425"/>
    <w:rsid w:val="005E2EA6"/>
    <w:rsid w:val="005F0307"/>
    <w:rsid w:val="005F0533"/>
    <w:rsid w:val="005F431A"/>
    <w:rsid w:val="005F4E43"/>
    <w:rsid w:val="00600148"/>
    <w:rsid w:val="00600411"/>
    <w:rsid w:val="00601CA8"/>
    <w:rsid w:val="006026E1"/>
    <w:rsid w:val="006032E4"/>
    <w:rsid w:val="00603CA6"/>
    <w:rsid w:val="00603D39"/>
    <w:rsid w:val="0060632F"/>
    <w:rsid w:val="00607D0D"/>
    <w:rsid w:val="00611061"/>
    <w:rsid w:val="0061498D"/>
    <w:rsid w:val="00616623"/>
    <w:rsid w:val="00620C9C"/>
    <w:rsid w:val="00621F6B"/>
    <w:rsid w:val="006255A1"/>
    <w:rsid w:val="00627C65"/>
    <w:rsid w:val="006317EF"/>
    <w:rsid w:val="00632306"/>
    <w:rsid w:val="00632AE5"/>
    <w:rsid w:val="00632F30"/>
    <w:rsid w:val="00632FA1"/>
    <w:rsid w:val="00634798"/>
    <w:rsid w:val="00635D90"/>
    <w:rsid w:val="0063749E"/>
    <w:rsid w:val="00637C06"/>
    <w:rsid w:val="0064016E"/>
    <w:rsid w:val="00640B1F"/>
    <w:rsid w:val="006419AD"/>
    <w:rsid w:val="00642070"/>
    <w:rsid w:val="00645CEB"/>
    <w:rsid w:val="00646096"/>
    <w:rsid w:val="006460B4"/>
    <w:rsid w:val="006465FD"/>
    <w:rsid w:val="006504C5"/>
    <w:rsid w:val="00651866"/>
    <w:rsid w:val="00652295"/>
    <w:rsid w:val="0065281C"/>
    <w:rsid w:val="00654A97"/>
    <w:rsid w:val="006556D0"/>
    <w:rsid w:val="00656A66"/>
    <w:rsid w:val="006631BB"/>
    <w:rsid w:val="0066412E"/>
    <w:rsid w:val="00664B8A"/>
    <w:rsid w:val="00664E56"/>
    <w:rsid w:val="006655FB"/>
    <w:rsid w:val="00665B25"/>
    <w:rsid w:val="00666AD9"/>
    <w:rsid w:val="00672311"/>
    <w:rsid w:val="00672863"/>
    <w:rsid w:val="0067416B"/>
    <w:rsid w:val="0067504C"/>
    <w:rsid w:val="00675222"/>
    <w:rsid w:val="00675C64"/>
    <w:rsid w:val="00676F91"/>
    <w:rsid w:val="00677758"/>
    <w:rsid w:val="00681241"/>
    <w:rsid w:val="0068165F"/>
    <w:rsid w:val="00681A02"/>
    <w:rsid w:val="006835E6"/>
    <w:rsid w:val="00683B0C"/>
    <w:rsid w:val="0068687D"/>
    <w:rsid w:val="00686B92"/>
    <w:rsid w:val="00687702"/>
    <w:rsid w:val="00691B40"/>
    <w:rsid w:val="00692637"/>
    <w:rsid w:val="006930FE"/>
    <w:rsid w:val="006931DB"/>
    <w:rsid w:val="00693878"/>
    <w:rsid w:val="0069399F"/>
    <w:rsid w:val="0069588E"/>
    <w:rsid w:val="00696900"/>
    <w:rsid w:val="006969A2"/>
    <w:rsid w:val="00696E7F"/>
    <w:rsid w:val="006A0618"/>
    <w:rsid w:val="006A5B1C"/>
    <w:rsid w:val="006A7D1B"/>
    <w:rsid w:val="006B052B"/>
    <w:rsid w:val="006B184D"/>
    <w:rsid w:val="006B4542"/>
    <w:rsid w:val="006B5ED5"/>
    <w:rsid w:val="006B6FF5"/>
    <w:rsid w:val="006B73AF"/>
    <w:rsid w:val="006C08E8"/>
    <w:rsid w:val="006C4441"/>
    <w:rsid w:val="006C692E"/>
    <w:rsid w:val="006C6ED5"/>
    <w:rsid w:val="006C7145"/>
    <w:rsid w:val="006D12D5"/>
    <w:rsid w:val="006D3BCE"/>
    <w:rsid w:val="006D5507"/>
    <w:rsid w:val="006D76B5"/>
    <w:rsid w:val="006D776E"/>
    <w:rsid w:val="006E085C"/>
    <w:rsid w:val="006E1741"/>
    <w:rsid w:val="006E36D5"/>
    <w:rsid w:val="006E4048"/>
    <w:rsid w:val="006E4C04"/>
    <w:rsid w:val="006F0385"/>
    <w:rsid w:val="006F1024"/>
    <w:rsid w:val="006F49A1"/>
    <w:rsid w:val="006F544C"/>
    <w:rsid w:val="006F59B2"/>
    <w:rsid w:val="0070305E"/>
    <w:rsid w:val="00704043"/>
    <w:rsid w:val="00707CEC"/>
    <w:rsid w:val="00713E40"/>
    <w:rsid w:val="00714DED"/>
    <w:rsid w:val="00715EBB"/>
    <w:rsid w:val="0071776A"/>
    <w:rsid w:val="00720040"/>
    <w:rsid w:val="007202E8"/>
    <w:rsid w:val="00721BBC"/>
    <w:rsid w:val="00723E14"/>
    <w:rsid w:val="007253D3"/>
    <w:rsid w:val="007271D0"/>
    <w:rsid w:val="00731A42"/>
    <w:rsid w:val="00732396"/>
    <w:rsid w:val="007334F3"/>
    <w:rsid w:val="00733A5B"/>
    <w:rsid w:val="007349BA"/>
    <w:rsid w:val="00735341"/>
    <w:rsid w:val="0073609F"/>
    <w:rsid w:val="00740237"/>
    <w:rsid w:val="007415B0"/>
    <w:rsid w:val="00741C27"/>
    <w:rsid w:val="00742DF7"/>
    <w:rsid w:val="00743ACC"/>
    <w:rsid w:val="00745A51"/>
    <w:rsid w:val="00745B6C"/>
    <w:rsid w:val="00746494"/>
    <w:rsid w:val="00746966"/>
    <w:rsid w:val="00747D14"/>
    <w:rsid w:val="007526AC"/>
    <w:rsid w:val="007538CA"/>
    <w:rsid w:val="0075506E"/>
    <w:rsid w:val="007564E6"/>
    <w:rsid w:val="0076025E"/>
    <w:rsid w:val="00762055"/>
    <w:rsid w:val="00765DF3"/>
    <w:rsid w:val="00773142"/>
    <w:rsid w:val="00776FA5"/>
    <w:rsid w:val="00777240"/>
    <w:rsid w:val="00777557"/>
    <w:rsid w:val="007823BB"/>
    <w:rsid w:val="00783A30"/>
    <w:rsid w:val="00784C38"/>
    <w:rsid w:val="00790A49"/>
    <w:rsid w:val="0079176E"/>
    <w:rsid w:val="00794388"/>
    <w:rsid w:val="0079639D"/>
    <w:rsid w:val="007A13D3"/>
    <w:rsid w:val="007A1C33"/>
    <w:rsid w:val="007A2BB6"/>
    <w:rsid w:val="007A31EE"/>
    <w:rsid w:val="007A3DA4"/>
    <w:rsid w:val="007A6559"/>
    <w:rsid w:val="007A70CF"/>
    <w:rsid w:val="007A711B"/>
    <w:rsid w:val="007A7524"/>
    <w:rsid w:val="007A7570"/>
    <w:rsid w:val="007A7991"/>
    <w:rsid w:val="007B0E3A"/>
    <w:rsid w:val="007B4932"/>
    <w:rsid w:val="007B62A7"/>
    <w:rsid w:val="007C1377"/>
    <w:rsid w:val="007C3117"/>
    <w:rsid w:val="007C3F9C"/>
    <w:rsid w:val="007C4239"/>
    <w:rsid w:val="007C5289"/>
    <w:rsid w:val="007C6A41"/>
    <w:rsid w:val="007D12EC"/>
    <w:rsid w:val="007D7646"/>
    <w:rsid w:val="007E3373"/>
    <w:rsid w:val="007E3A74"/>
    <w:rsid w:val="007E70CD"/>
    <w:rsid w:val="007F09ED"/>
    <w:rsid w:val="007F0E1A"/>
    <w:rsid w:val="007F14C7"/>
    <w:rsid w:val="007F1785"/>
    <w:rsid w:val="007F1DDB"/>
    <w:rsid w:val="007F2C87"/>
    <w:rsid w:val="007F3D8A"/>
    <w:rsid w:val="00802A7F"/>
    <w:rsid w:val="00813628"/>
    <w:rsid w:val="00813E8C"/>
    <w:rsid w:val="00813E8F"/>
    <w:rsid w:val="00815614"/>
    <w:rsid w:val="00815835"/>
    <w:rsid w:val="00815904"/>
    <w:rsid w:val="0081648E"/>
    <w:rsid w:val="00820565"/>
    <w:rsid w:val="008223E4"/>
    <w:rsid w:val="00823333"/>
    <w:rsid w:val="00824A96"/>
    <w:rsid w:val="008253BC"/>
    <w:rsid w:val="00827B88"/>
    <w:rsid w:val="00831BA1"/>
    <w:rsid w:val="0083262F"/>
    <w:rsid w:val="00833F46"/>
    <w:rsid w:val="00833FA5"/>
    <w:rsid w:val="00834177"/>
    <w:rsid w:val="00834D16"/>
    <w:rsid w:val="008355B7"/>
    <w:rsid w:val="00835FE1"/>
    <w:rsid w:val="00836C5B"/>
    <w:rsid w:val="008371BE"/>
    <w:rsid w:val="00841F4B"/>
    <w:rsid w:val="00843375"/>
    <w:rsid w:val="00846155"/>
    <w:rsid w:val="008479BA"/>
    <w:rsid w:val="0085032E"/>
    <w:rsid w:val="0085038E"/>
    <w:rsid w:val="008542E0"/>
    <w:rsid w:val="0085434B"/>
    <w:rsid w:val="0085494C"/>
    <w:rsid w:val="00854E38"/>
    <w:rsid w:val="00855649"/>
    <w:rsid w:val="00857337"/>
    <w:rsid w:val="00861ACE"/>
    <w:rsid w:val="00861EB8"/>
    <w:rsid w:val="00863E3D"/>
    <w:rsid w:val="00863F5F"/>
    <w:rsid w:val="00864514"/>
    <w:rsid w:val="00865DB4"/>
    <w:rsid w:val="008666E6"/>
    <w:rsid w:val="0086705C"/>
    <w:rsid w:val="00867CE3"/>
    <w:rsid w:val="0087434D"/>
    <w:rsid w:val="008760EC"/>
    <w:rsid w:val="0088286E"/>
    <w:rsid w:val="008835C6"/>
    <w:rsid w:val="00883851"/>
    <w:rsid w:val="00892923"/>
    <w:rsid w:val="0089371C"/>
    <w:rsid w:val="00893A5F"/>
    <w:rsid w:val="00893CAF"/>
    <w:rsid w:val="008973BA"/>
    <w:rsid w:val="008A2545"/>
    <w:rsid w:val="008A2CD1"/>
    <w:rsid w:val="008A3014"/>
    <w:rsid w:val="008A361E"/>
    <w:rsid w:val="008A46F3"/>
    <w:rsid w:val="008A49BE"/>
    <w:rsid w:val="008C12B9"/>
    <w:rsid w:val="008C1847"/>
    <w:rsid w:val="008C1C9F"/>
    <w:rsid w:val="008C20C9"/>
    <w:rsid w:val="008C21A9"/>
    <w:rsid w:val="008C21EF"/>
    <w:rsid w:val="008C33FB"/>
    <w:rsid w:val="008C48BC"/>
    <w:rsid w:val="008C6D14"/>
    <w:rsid w:val="008C7CDC"/>
    <w:rsid w:val="008D029E"/>
    <w:rsid w:val="008D0419"/>
    <w:rsid w:val="008D2644"/>
    <w:rsid w:val="008D30AC"/>
    <w:rsid w:val="008D3B09"/>
    <w:rsid w:val="008D486F"/>
    <w:rsid w:val="008D4F14"/>
    <w:rsid w:val="008D5138"/>
    <w:rsid w:val="008D58F2"/>
    <w:rsid w:val="008D63CA"/>
    <w:rsid w:val="008D65CF"/>
    <w:rsid w:val="008D7D83"/>
    <w:rsid w:val="008E43D3"/>
    <w:rsid w:val="008E4993"/>
    <w:rsid w:val="008E6533"/>
    <w:rsid w:val="008F01BB"/>
    <w:rsid w:val="008F04EF"/>
    <w:rsid w:val="008F29C4"/>
    <w:rsid w:val="008F3ECC"/>
    <w:rsid w:val="008F513B"/>
    <w:rsid w:val="008F601B"/>
    <w:rsid w:val="008F75FF"/>
    <w:rsid w:val="00900101"/>
    <w:rsid w:val="00901C4D"/>
    <w:rsid w:val="009041CC"/>
    <w:rsid w:val="00904C67"/>
    <w:rsid w:val="0090696F"/>
    <w:rsid w:val="009071D5"/>
    <w:rsid w:val="009074AB"/>
    <w:rsid w:val="009078CF"/>
    <w:rsid w:val="00907E2E"/>
    <w:rsid w:val="00910A50"/>
    <w:rsid w:val="009114A5"/>
    <w:rsid w:val="00911FB8"/>
    <w:rsid w:val="0091524A"/>
    <w:rsid w:val="009158F4"/>
    <w:rsid w:val="00915B9B"/>
    <w:rsid w:val="009166A8"/>
    <w:rsid w:val="00922B83"/>
    <w:rsid w:val="00924C52"/>
    <w:rsid w:val="00930289"/>
    <w:rsid w:val="0093357F"/>
    <w:rsid w:val="0093683C"/>
    <w:rsid w:val="00941224"/>
    <w:rsid w:val="00941D7E"/>
    <w:rsid w:val="00947A39"/>
    <w:rsid w:val="00947F88"/>
    <w:rsid w:val="00950132"/>
    <w:rsid w:val="00950177"/>
    <w:rsid w:val="00950430"/>
    <w:rsid w:val="00952050"/>
    <w:rsid w:val="00953AC8"/>
    <w:rsid w:val="00953C92"/>
    <w:rsid w:val="0095454C"/>
    <w:rsid w:val="00955503"/>
    <w:rsid w:val="00956848"/>
    <w:rsid w:val="00960040"/>
    <w:rsid w:val="00960D8C"/>
    <w:rsid w:val="009613DA"/>
    <w:rsid w:val="00961DB6"/>
    <w:rsid w:val="0096270B"/>
    <w:rsid w:val="0096675E"/>
    <w:rsid w:val="00970541"/>
    <w:rsid w:val="00973377"/>
    <w:rsid w:val="00974B62"/>
    <w:rsid w:val="009755CF"/>
    <w:rsid w:val="00975701"/>
    <w:rsid w:val="00977D27"/>
    <w:rsid w:val="0098030E"/>
    <w:rsid w:val="0098184F"/>
    <w:rsid w:val="009834B7"/>
    <w:rsid w:val="00983C0A"/>
    <w:rsid w:val="00984312"/>
    <w:rsid w:val="00985D0A"/>
    <w:rsid w:val="00986906"/>
    <w:rsid w:val="009872D8"/>
    <w:rsid w:val="009930A8"/>
    <w:rsid w:val="009934C1"/>
    <w:rsid w:val="009939CE"/>
    <w:rsid w:val="009953D5"/>
    <w:rsid w:val="009A498D"/>
    <w:rsid w:val="009A78F7"/>
    <w:rsid w:val="009B0373"/>
    <w:rsid w:val="009B434E"/>
    <w:rsid w:val="009B560E"/>
    <w:rsid w:val="009B5BB1"/>
    <w:rsid w:val="009B61F3"/>
    <w:rsid w:val="009B712A"/>
    <w:rsid w:val="009C69D1"/>
    <w:rsid w:val="009C6B19"/>
    <w:rsid w:val="009C6E05"/>
    <w:rsid w:val="009C7FDD"/>
    <w:rsid w:val="009D2A20"/>
    <w:rsid w:val="009E1141"/>
    <w:rsid w:val="009E19A3"/>
    <w:rsid w:val="009E3DB4"/>
    <w:rsid w:val="009E62A1"/>
    <w:rsid w:val="009F0EE4"/>
    <w:rsid w:val="009F18D2"/>
    <w:rsid w:val="009F1CD7"/>
    <w:rsid w:val="009F61F1"/>
    <w:rsid w:val="009F6793"/>
    <w:rsid w:val="009F73EA"/>
    <w:rsid w:val="00A026F5"/>
    <w:rsid w:val="00A05810"/>
    <w:rsid w:val="00A07FB0"/>
    <w:rsid w:val="00A107C2"/>
    <w:rsid w:val="00A12ACB"/>
    <w:rsid w:val="00A16781"/>
    <w:rsid w:val="00A213E3"/>
    <w:rsid w:val="00A2549B"/>
    <w:rsid w:val="00A27BC2"/>
    <w:rsid w:val="00A33289"/>
    <w:rsid w:val="00A338D8"/>
    <w:rsid w:val="00A359B1"/>
    <w:rsid w:val="00A35C24"/>
    <w:rsid w:val="00A37793"/>
    <w:rsid w:val="00A4089E"/>
    <w:rsid w:val="00A41D4E"/>
    <w:rsid w:val="00A43192"/>
    <w:rsid w:val="00A43370"/>
    <w:rsid w:val="00A451D1"/>
    <w:rsid w:val="00A45748"/>
    <w:rsid w:val="00A4634C"/>
    <w:rsid w:val="00A507B3"/>
    <w:rsid w:val="00A53185"/>
    <w:rsid w:val="00A541BD"/>
    <w:rsid w:val="00A56F34"/>
    <w:rsid w:val="00A613F4"/>
    <w:rsid w:val="00A620B9"/>
    <w:rsid w:val="00A642F9"/>
    <w:rsid w:val="00A66DCE"/>
    <w:rsid w:val="00A70C62"/>
    <w:rsid w:val="00A73028"/>
    <w:rsid w:val="00A75F09"/>
    <w:rsid w:val="00A77DE6"/>
    <w:rsid w:val="00A800B8"/>
    <w:rsid w:val="00A80B43"/>
    <w:rsid w:val="00A847F5"/>
    <w:rsid w:val="00A84EA7"/>
    <w:rsid w:val="00A8537B"/>
    <w:rsid w:val="00A854D0"/>
    <w:rsid w:val="00A87C28"/>
    <w:rsid w:val="00A90601"/>
    <w:rsid w:val="00A92C42"/>
    <w:rsid w:val="00A9442B"/>
    <w:rsid w:val="00A956A5"/>
    <w:rsid w:val="00AA0A03"/>
    <w:rsid w:val="00AA51FB"/>
    <w:rsid w:val="00AA6E2C"/>
    <w:rsid w:val="00AA74EA"/>
    <w:rsid w:val="00AB081E"/>
    <w:rsid w:val="00AB1277"/>
    <w:rsid w:val="00AC24F5"/>
    <w:rsid w:val="00AC66B3"/>
    <w:rsid w:val="00AD2CD6"/>
    <w:rsid w:val="00AD3023"/>
    <w:rsid w:val="00AD3C84"/>
    <w:rsid w:val="00AD3D86"/>
    <w:rsid w:val="00AD4771"/>
    <w:rsid w:val="00AD62FA"/>
    <w:rsid w:val="00AE0707"/>
    <w:rsid w:val="00AE4E5E"/>
    <w:rsid w:val="00AE512B"/>
    <w:rsid w:val="00AF02B3"/>
    <w:rsid w:val="00AF0765"/>
    <w:rsid w:val="00AF0DD8"/>
    <w:rsid w:val="00AF2254"/>
    <w:rsid w:val="00AF30B0"/>
    <w:rsid w:val="00AF35B1"/>
    <w:rsid w:val="00AF5564"/>
    <w:rsid w:val="00AF5D88"/>
    <w:rsid w:val="00AF724B"/>
    <w:rsid w:val="00AF74E6"/>
    <w:rsid w:val="00B013AF"/>
    <w:rsid w:val="00B046F5"/>
    <w:rsid w:val="00B058AB"/>
    <w:rsid w:val="00B05AF1"/>
    <w:rsid w:val="00B0680D"/>
    <w:rsid w:val="00B06947"/>
    <w:rsid w:val="00B10248"/>
    <w:rsid w:val="00B1076A"/>
    <w:rsid w:val="00B12E43"/>
    <w:rsid w:val="00B15780"/>
    <w:rsid w:val="00B15AD0"/>
    <w:rsid w:val="00B16840"/>
    <w:rsid w:val="00B220DE"/>
    <w:rsid w:val="00B22714"/>
    <w:rsid w:val="00B22756"/>
    <w:rsid w:val="00B24462"/>
    <w:rsid w:val="00B252D3"/>
    <w:rsid w:val="00B26305"/>
    <w:rsid w:val="00B269AB"/>
    <w:rsid w:val="00B30D3A"/>
    <w:rsid w:val="00B31A50"/>
    <w:rsid w:val="00B31E12"/>
    <w:rsid w:val="00B31EC4"/>
    <w:rsid w:val="00B31FE8"/>
    <w:rsid w:val="00B34D1A"/>
    <w:rsid w:val="00B36425"/>
    <w:rsid w:val="00B45E12"/>
    <w:rsid w:val="00B4619C"/>
    <w:rsid w:val="00B52ECE"/>
    <w:rsid w:val="00B54D28"/>
    <w:rsid w:val="00B61B34"/>
    <w:rsid w:val="00B62496"/>
    <w:rsid w:val="00B62781"/>
    <w:rsid w:val="00B62A82"/>
    <w:rsid w:val="00B6496A"/>
    <w:rsid w:val="00B73270"/>
    <w:rsid w:val="00B73CA0"/>
    <w:rsid w:val="00B7494E"/>
    <w:rsid w:val="00B753E0"/>
    <w:rsid w:val="00B76988"/>
    <w:rsid w:val="00B77DDD"/>
    <w:rsid w:val="00B80F04"/>
    <w:rsid w:val="00B813E6"/>
    <w:rsid w:val="00B8173C"/>
    <w:rsid w:val="00B8245A"/>
    <w:rsid w:val="00B82B0C"/>
    <w:rsid w:val="00B844A3"/>
    <w:rsid w:val="00B84BE7"/>
    <w:rsid w:val="00B85069"/>
    <w:rsid w:val="00B85FAD"/>
    <w:rsid w:val="00B86A3B"/>
    <w:rsid w:val="00B90B48"/>
    <w:rsid w:val="00B9236C"/>
    <w:rsid w:val="00B947D9"/>
    <w:rsid w:val="00B95136"/>
    <w:rsid w:val="00B96E1F"/>
    <w:rsid w:val="00B9721A"/>
    <w:rsid w:val="00BA05C4"/>
    <w:rsid w:val="00BA0EA9"/>
    <w:rsid w:val="00BA15ED"/>
    <w:rsid w:val="00BA2E65"/>
    <w:rsid w:val="00BA3697"/>
    <w:rsid w:val="00BA5234"/>
    <w:rsid w:val="00BA6A00"/>
    <w:rsid w:val="00BB1DC9"/>
    <w:rsid w:val="00BB3CA6"/>
    <w:rsid w:val="00BB48C7"/>
    <w:rsid w:val="00BB5264"/>
    <w:rsid w:val="00BB63F9"/>
    <w:rsid w:val="00BB6459"/>
    <w:rsid w:val="00BC2963"/>
    <w:rsid w:val="00BC2F56"/>
    <w:rsid w:val="00BC6F93"/>
    <w:rsid w:val="00BD05F2"/>
    <w:rsid w:val="00BD15E1"/>
    <w:rsid w:val="00BE21BF"/>
    <w:rsid w:val="00BE5661"/>
    <w:rsid w:val="00BF00F8"/>
    <w:rsid w:val="00BF02A5"/>
    <w:rsid w:val="00BF14B3"/>
    <w:rsid w:val="00BF3AFB"/>
    <w:rsid w:val="00BF3C18"/>
    <w:rsid w:val="00BF5D71"/>
    <w:rsid w:val="00BF65B2"/>
    <w:rsid w:val="00C004B5"/>
    <w:rsid w:val="00C01E5B"/>
    <w:rsid w:val="00C02F82"/>
    <w:rsid w:val="00C047CC"/>
    <w:rsid w:val="00C0632D"/>
    <w:rsid w:val="00C0680A"/>
    <w:rsid w:val="00C110C5"/>
    <w:rsid w:val="00C118ED"/>
    <w:rsid w:val="00C124FD"/>
    <w:rsid w:val="00C12AAF"/>
    <w:rsid w:val="00C145B0"/>
    <w:rsid w:val="00C15B24"/>
    <w:rsid w:val="00C23453"/>
    <w:rsid w:val="00C23EC0"/>
    <w:rsid w:val="00C24116"/>
    <w:rsid w:val="00C2732B"/>
    <w:rsid w:val="00C275A7"/>
    <w:rsid w:val="00C31CBC"/>
    <w:rsid w:val="00C31DC9"/>
    <w:rsid w:val="00C3227C"/>
    <w:rsid w:val="00C3289F"/>
    <w:rsid w:val="00C32B16"/>
    <w:rsid w:val="00C331A5"/>
    <w:rsid w:val="00C34B62"/>
    <w:rsid w:val="00C36A07"/>
    <w:rsid w:val="00C37116"/>
    <w:rsid w:val="00C40452"/>
    <w:rsid w:val="00C41E46"/>
    <w:rsid w:val="00C42F78"/>
    <w:rsid w:val="00C441D3"/>
    <w:rsid w:val="00C44BC6"/>
    <w:rsid w:val="00C44F63"/>
    <w:rsid w:val="00C4704B"/>
    <w:rsid w:val="00C55227"/>
    <w:rsid w:val="00C55B1E"/>
    <w:rsid w:val="00C61CDB"/>
    <w:rsid w:val="00C62CB3"/>
    <w:rsid w:val="00C651C2"/>
    <w:rsid w:val="00C66887"/>
    <w:rsid w:val="00C67237"/>
    <w:rsid w:val="00C7005D"/>
    <w:rsid w:val="00C707F7"/>
    <w:rsid w:val="00C71D50"/>
    <w:rsid w:val="00C72A0D"/>
    <w:rsid w:val="00C76FA7"/>
    <w:rsid w:val="00C77245"/>
    <w:rsid w:val="00C801E2"/>
    <w:rsid w:val="00C80C1A"/>
    <w:rsid w:val="00C80C8D"/>
    <w:rsid w:val="00C81559"/>
    <w:rsid w:val="00C81777"/>
    <w:rsid w:val="00C824BA"/>
    <w:rsid w:val="00C8262B"/>
    <w:rsid w:val="00C82899"/>
    <w:rsid w:val="00C84B27"/>
    <w:rsid w:val="00C853D2"/>
    <w:rsid w:val="00C8544B"/>
    <w:rsid w:val="00C86BCD"/>
    <w:rsid w:val="00C87B1F"/>
    <w:rsid w:val="00C87CA3"/>
    <w:rsid w:val="00C90BEE"/>
    <w:rsid w:val="00C9512B"/>
    <w:rsid w:val="00C95912"/>
    <w:rsid w:val="00C96DF0"/>
    <w:rsid w:val="00C97AAB"/>
    <w:rsid w:val="00CA02BA"/>
    <w:rsid w:val="00CA133A"/>
    <w:rsid w:val="00CA1B78"/>
    <w:rsid w:val="00CA1E0D"/>
    <w:rsid w:val="00CA29D2"/>
    <w:rsid w:val="00CB013D"/>
    <w:rsid w:val="00CB0D5F"/>
    <w:rsid w:val="00CB14BE"/>
    <w:rsid w:val="00CB230F"/>
    <w:rsid w:val="00CB276E"/>
    <w:rsid w:val="00CB5463"/>
    <w:rsid w:val="00CB6DE7"/>
    <w:rsid w:val="00CB7599"/>
    <w:rsid w:val="00CC41CD"/>
    <w:rsid w:val="00CC4DF9"/>
    <w:rsid w:val="00CC7A2C"/>
    <w:rsid w:val="00CD0D41"/>
    <w:rsid w:val="00CD0DB3"/>
    <w:rsid w:val="00CD51AF"/>
    <w:rsid w:val="00CE2B2A"/>
    <w:rsid w:val="00CE2C91"/>
    <w:rsid w:val="00CE627B"/>
    <w:rsid w:val="00CF08D8"/>
    <w:rsid w:val="00CF5123"/>
    <w:rsid w:val="00CF56E9"/>
    <w:rsid w:val="00CF623B"/>
    <w:rsid w:val="00CF71CD"/>
    <w:rsid w:val="00CF742B"/>
    <w:rsid w:val="00D02786"/>
    <w:rsid w:val="00D03250"/>
    <w:rsid w:val="00D04539"/>
    <w:rsid w:val="00D051DF"/>
    <w:rsid w:val="00D0591A"/>
    <w:rsid w:val="00D061A4"/>
    <w:rsid w:val="00D06388"/>
    <w:rsid w:val="00D079E6"/>
    <w:rsid w:val="00D10009"/>
    <w:rsid w:val="00D108F6"/>
    <w:rsid w:val="00D116B8"/>
    <w:rsid w:val="00D15DC5"/>
    <w:rsid w:val="00D1635A"/>
    <w:rsid w:val="00D16AEB"/>
    <w:rsid w:val="00D16F03"/>
    <w:rsid w:val="00D20A45"/>
    <w:rsid w:val="00D24855"/>
    <w:rsid w:val="00D254B3"/>
    <w:rsid w:val="00D27B4C"/>
    <w:rsid w:val="00D31842"/>
    <w:rsid w:val="00D318F3"/>
    <w:rsid w:val="00D31C30"/>
    <w:rsid w:val="00D32815"/>
    <w:rsid w:val="00D32D38"/>
    <w:rsid w:val="00D33805"/>
    <w:rsid w:val="00D33CB7"/>
    <w:rsid w:val="00D349E8"/>
    <w:rsid w:val="00D4070E"/>
    <w:rsid w:val="00D40A61"/>
    <w:rsid w:val="00D40B9C"/>
    <w:rsid w:val="00D421A1"/>
    <w:rsid w:val="00D5018C"/>
    <w:rsid w:val="00D525AF"/>
    <w:rsid w:val="00D52D14"/>
    <w:rsid w:val="00D569F2"/>
    <w:rsid w:val="00D600D2"/>
    <w:rsid w:val="00D61E18"/>
    <w:rsid w:val="00D66B18"/>
    <w:rsid w:val="00D66D3E"/>
    <w:rsid w:val="00D67B51"/>
    <w:rsid w:val="00D755F0"/>
    <w:rsid w:val="00D75D79"/>
    <w:rsid w:val="00D778A2"/>
    <w:rsid w:val="00D77E4C"/>
    <w:rsid w:val="00D814B4"/>
    <w:rsid w:val="00D85513"/>
    <w:rsid w:val="00D86B86"/>
    <w:rsid w:val="00D87B8A"/>
    <w:rsid w:val="00D90C66"/>
    <w:rsid w:val="00D946C6"/>
    <w:rsid w:val="00D958AB"/>
    <w:rsid w:val="00D9742F"/>
    <w:rsid w:val="00DA12CD"/>
    <w:rsid w:val="00DA247C"/>
    <w:rsid w:val="00DA2AF0"/>
    <w:rsid w:val="00DA69EC"/>
    <w:rsid w:val="00DB2C9C"/>
    <w:rsid w:val="00DB4625"/>
    <w:rsid w:val="00DC1617"/>
    <w:rsid w:val="00DC256C"/>
    <w:rsid w:val="00DC336F"/>
    <w:rsid w:val="00DC340F"/>
    <w:rsid w:val="00DC6C30"/>
    <w:rsid w:val="00DC6D2B"/>
    <w:rsid w:val="00DC7A35"/>
    <w:rsid w:val="00DC7FFC"/>
    <w:rsid w:val="00DD05A5"/>
    <w:rsid w:val="00DD0606"/>
    <w:rsid w:val="00DD2433"/>
    <w:rsid w:val="00DD305C"/>
    <w:rsid w:val="00DD4F59"/>
    <w:rsid w:val="00DD5EED"/>
    <w:rsid w:val="00DD5FF6"/>
    <w:rsid w:val="00DE4F56"/>
    <w:rsid w:val="00DE4FEC"/>
    <w:rsid w:val="00DE5C89"/>
    <w:rsid w:val="00DE67AA"/>
    <w:rsid w:val="00DE67D2"/>
    <w:rsid w:val="00DE7AA5"/>
    <w:rsid w:val="00DE7CFD"/>
    <w:rsid w:val="00DE7F33"/>
    <w:rsid w:val="00DF2131"/>
    <w:rsid w:val="00DF586E"/>
    <w:rsid w:val="00DF7550"/>
    <w:rsid w:val="00E01DF6"/>
    <w:rsid w:val="00E0278C"/>
    <w:rsid w:val="00E02E14"/>
    <w:rsid w:val="00E02F18"/>
    <w:rsid w:val="00E05DBD"/>
    <w:rsid w:val="00E070BA"/>
    <w:rsid w:val="00E116A8"/>
    <w:rsid w:val="00E1238E"/>
    <w:rsid w:val="00E132CA"/>
    <w:rsid w:val="00E133FF"/>
    <w:rsid w:val="00E1506E"/>
    <w:rsid w:val="00E15720"/>
    <w:rsid w:val="00E17462"/>
    <w:rsid w:val="00E17C11"/>
    <w:rsid w:val="00E21114"/>
    <w:rsid w:val="00E21A32"/>
    <w:rsid w:val="00E238A5"/>
    <w:rsid w:val="00E23F15"/>
    <w:rsid w:val="00E2553D"/>
    <w:rsid w:val="00E27542"/>
    <w:rsid w:val="00E30C87"/>
    <w:rsid w:val="00E3183E"/>
    <w:rsid w:val="00E3225A"/>
    <w:rsid w:val="00E330C2"/>
    <w:rsid w:val="00E33E4F"/>
    <w:rsid w:val="00E37AE8"/>
    <w:rsid w:val="00E40264"/>
    <w:rsid w:val="00E45878"/>
    <w:rsid w:val="00E4732E"/>
    <w:rsid w:val="00E478B5"/>
    <w:rsid w:val="00E512C7"/>
    <w:rsid w:val="00E51323"/>
    <w:rsid w:val="00E52335"/>
    <w:rsid w:val="00E54152"/>
    <w:rsid w:val="00E57035"/>
    <w:rsid w:val="00E57EB9"/>
    <w:rsid w:val="00E669A1"/>
    <w:rsid w:val="00E6727C"/>
    <w:rsid w:val="00E70EE7"/>
    <w:rsid w:val="00E70F32"/>
    <w:rsid w:val="00E73D0D"/>
    <w:rsid w:val="00E73D22"/>
    <w:rsid w:val="00E75443"/>
    <w:rsid w:val="00E76529"/>
    <w:rsid w:val="00E77752"/>
    <w:rsid w:val="00E80583"/>
    <w:rsid w:val="00E82F89"/>
    <w:rsid w:val="00E851B2"/>
    <w:rsid w:val="00E85920"/>
    <w:rsid w:val="00E85E24"/>
    <w:rsid w:val="00E86D4D"/>
    <w:rsid w:val="00E94F0C"/>
    <w:rsid w:val="00E9649B"/>
    <w:rsid w:val="00E9695C"/>
    <w:rsid w:val="00E96AC0"/>
    <w:rsid w:val="00E96E84"/>
    <w:rsid w:val="00EA2C89"/>
    <w:rsid w:val="00EA34B2"/>
    <w:rsid w:val="00EA3955"/>
    <w:rsid w:val="00EA59C2"/>
    <w:rsid w:val="00EA6897"/>
    <w:rsid w:val="00EB1681"/>
    <w:rsid w:val="00EB1703"/>
    <w:rsid w:val="00EB24E9"/>
    <w:rsid w:val="00EB2A65"/>
    <w:rsid w:val="00EB31B9"/>
    <w:rsid w:val="00EB5736"/>
    <w:rsid w:val="00EB58C0"/>
    <w:rsid w:val="00EB5BBD"/>
    <w:rsid w:val="00EB64D4"/>
    <w:rsid w:val="00EC1306"/>
    <w:rsid w:val="00EC394E"/>
    <w:rsid w:val="00EC539B"/>
    <w:rsid w:val="00EC6B34"/>
    <w:rsid w:val="00ED535E"/>
    <w:rsid w:val="00ED6970"/>
    <w:rsid w:val="00EE0D73"/>
    <w:rsid w:val="00EE19B7"/>
    <w:rsid w:val="00EE33EB"/>
    <w:rsid w:val="00EE654E"/>
    <w:rsid w:val="00EF0AC5"/>
    <w:rsid w:val="00EF12CB"/>
    <w:rsid w:val="00EF22F6"/>
    <w:rsid w:val="00EF4AAC"/>
    <w:rsid w:val="00EF7E1C"/>
    <w:rsid w:val="00F00905"/>
    <w:rsid w:val="00F00D22"/>
    <w:rsid w:val="00F00D9B"/>
    <w:rsid w:val="00F01332"/>
    <w:rsid w:val="00F030DA"/>
    <w:rsid w:val="00F05657"/>
    <w:rsid w:val="00F07061"/>
    <w:rsid w:val="00F1140E"/>
    <w:rsid w:val="00F11651"/>
    <w:rsid w:val="00F1283C"/>
    <w:rsid w:val="00F13041"/>
    <w:rsid w:val="00F131D4"/>
    <w:rsid w:val="00F148B7"/>
    <w:rsid w:val="00F209D3"/>
    <w:rsid w:val="00F2268F"/>
    <w:rsid w:val="00F22A1E"/>
    <w:rsid w:val="00F24897"/>
    <w:rsid w:val="00F26B69"/>
    <w:rsid w:val="00F2727E"/>
    <w:rsid w:val="00F27AC0"/>
    <w:rsid w:val="00F27C78"/>
    <w:rsid w:val="00F30255"/>
    <w:rsid w:val="00F30E5A"/>
    <w:rsid w:val="00F31990"/>
    <w:rsid w:val="00F33F32"/>
    <w:rsid w:val="00F36EE7"/>
    <w:rsid w:val="00F3743E"/>
    <w:rsid w:val="00F43287"/>
    <w:rsid w:val="00F441A0"/>
    <w:rsid w:val="00F44504"/>
    <w:rsid w:val="00F47889"/>
    <w:rsid w:val="00F47F38"/>
    <w:rsid w:val="00F50B19"/>
    <w:rsid w:val="00F5285D"/>
    <w:rsid w:val="00F5307A"/>
    <w:rsid w:val="00F530CD"/>
    <w:rsid w:val="00F54BCB"/>
    <w:rsid w:val="00F55773"/>
    <w:rsid w:val="00F601AD"/>
    <w:rsid w:val="00F611E3"/>
    <w:rsid w:val="00F61C52"/>
    <w:rsid w:val="00F621D1"/>
    <w:rsid w:val="00F63074"/>
    <w:rsid w:val="00F63E72"/>
    <w:rsid w:val="00F668B8"/>
    <w:rsid w:val="00F71BC2"/>
    <w:rsid w:val="00F727F1"/>
    <w:rsid w:val="00F73A3D"/>
    <w:rsid w:val="00F749B4"/>
    <w:rsid w:val="00F74C59"/>
    <w:rsid w:val="00F75C39"/>
    <w:rsid w:val="00F75CA8"/>
    <w:rsid w:val="00F76446"/>
    <w:rsid w:val="00F804A0"/>
    <w:rsid w:val="00F804A6"/>
    <w:rsid w:val="00F84633"/>
    <w:rsid w:val="00F87D11"/>
    <w:rsid w:val="00F91969"/>
    <w:rsid w:val="00F91D3F"/>
    <w:rsid w:val="00F945C8"/>
    <w:rsid w:val="00F946DC"/>
    <w:rsid w:val="00F967D6"/>
    <w:rsid w:val="00F9696D"/>
    <w:rsid w:val="00F96B27"/>
    <w:rsid w:val="00FA013C"/>
    <w:rsid w:val="00FA19C0"/>
    <w:rsid w:val="00FA6077"/>
    <w:rsid w:val="00FB0763"/>
    <w:rsid w:val="00FB100A"/>
    <w:rsid w:val="00FB1A51"/>
    <w:rsid w:val="00FB2EB3"/>
    <w:rsid w:val="00FB71BA"/>
    <w:rsid w:val="00FC0288"/>
    <w:rsid w:val="00FC31D5"/>
    <w:rsid w:val="00FC35C4"/>
    <w:rsid w:val="00FC4F17"/>
    <w:rsid w:val="00FC5157"/>
    <w:rsid w:val="00FC5672"/>
    <w:rsid w:val="00FC5674"/>
    <w:rsid w:val="00FC6739"/>
    <w:rsid w:val="00FD0F7F"/>
    <w:rsid w:val="00FD3245"/>
    <w:rsid w:val="00FD4246"/>
    <w:rsid w:val="00FE0B3C"/>
    <w:rsid w:val="00FE1E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0">
      <o:colormru v:ext="edit" colors="#f6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6AC0"/>
    <w:rPr>
      <w:rFonts w:asciiTheme="minorHAnsi" w:hAnsiTheme="minorHAnsi"/>
      <w:sz w:val="22"/>
      <w:szCs w:val="24"/>
    </w:rPr>
  </w:style>
  <w:style w:type="paragraph" w:styleId="Heading1">
    <w:name w:val="heading 1"/>
    <w:basedOn w:val="Normal"/>
    <w:next w:val="Normal"/>
    <w:autoRedefine/>
    <w:qFormat/>
    <w:rsid w:val="00EB5BBD"/>
    <w:pPr>
      <w:keepNext/>
      <w:numPr>
        <w:numId w:val="1"/>
      </w:numPr>
      <w:suppressAutoHyphens/>
      <w:spacing w:before="120" w:after="120" w:line="360" w:lineRule="auto"/>
      <w:outlineLvl w:val="0"/>
    </w:pPr>
    <w:rPr>
      <w:rFonts w:cstheme="minorHAnsi"/>
      <w:bCs/>
      <w:kern w:val="1"/>
      <w:sz w:val="32"/>
      <w:lang w:eastAsia="ar-SA"/>
    </w:rPr>
  </w:style>
  <w:style w:type="paragraph" w:styleId="Heading2">
    <w:name w:val="heading 2"/>
    <w:basedOn w:val="Normal"/>
    <w:next w:val="Normal"/>
    <w:autoRedefine/>
    <w:qFormat/>
    <w:rsid w:val="00EB5BBD"/>
    <w:pPr>
      <w:numPr>
        <w:ilvl w:val="1"/>
        <w:numId w:val="1"/>
      </w:numPr>
      <w:tabs>
        <w:tab w:val="left" w:pos="540"/>
      </w:tabs>
      <w:suppressAutoHyphens/>
      <w:spacing w:before="240" w:after="120" w:line="360" w:lineRule="auto"/>
      <w:outlineLvl w:val="1"/>
    </w:pPr>
    <w:rPr>
      <w:b/>
      <w:bCs/>
      <w:iCs/>
      <w:sz w:val="28"/>
      <w:szCs w:val="20"/>
      <w:lang w:eastAsia="ar-SA"/>
    </w:rPr>
  </w:style>
  <w:style w:type="paragraph" w:styleId="Heading3">
    <w:name w:val="heading 3"/>
    <w:basedOn w:val="Normal"/>
    <w:next w:val="Normal"/>
    <w:autoRedefine/>
    <w:qFormat/>
    <w:rsid w:val="00EB5BBD"/>
    <w:pPr>
      <w:keepNext/>
      <w:numPr>
        <w:ilvl w:val="2"/>
        <w:numId w:val="1"/>
      </w:numPr>
      <w:spacing w:before="240" w:after="60"/>
      <w:outlineLvl w:val="2"/>
    </w:pPr>
    <w:rPr>
      <w:rFonts w:cs="Arial"/>
      <w:b/>
      <w:bCs/>
      <w:sz w:val="26"/>
      <w:szCs w:val="26"/>
    </w:rPr>
  </w:style>
  <w:style w:type="paragraph" w:styleId="Heading4">
    <w:name w:val="heading 4"/>
    <w:basedOn w:val="Normal"/>
    <w:next w:val="Normal"/>
    <w:autoRedefine/>
    <w:qFormat/>
    <w:rsid w:val="00EB5BBD"/>
    <w:pPr>
      <w:keepNext/>
      <w:numPr>
        <w:ilvl w:val="3"/>
        <w:numId w:val="1"/>
      </w:numPr>
      <w:spacing w:before="240" w:after="60"/>
      <w:outlineLvl w:val="3"/>
    </w:pPr>
    <w:rPr>
      <w:b/>
      <w:bCs/>
      <w:sz w:val="24"/>
      <w:szCs w:val="28"/>
      <w:lang w:eastAsia="ar-SA"/>
    </w:rPr>
  </w:style>
  <w:style w:type="paragraph" w:styleId="Heading5">
    <w:name w:val="heading 5"/>
    <w:basedOn w:val="Normal"/>
    <w:next w:val="Normal"/>
    <w:link w:val="Heading5Char"/>
    <w:semiHidden/>
    <w:unhideWhenUsed/>
    <w:qFormat/>
    <w:rsid w:val="0049456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49456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49456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49456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49456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28644B"/>
    <w:rPr>
      <w:color w:val="0000FF"/>
      <w:u w:val="single"/>
    </w:rPr>
  </w:style>
  <w:style w:type="paragraph" w:styleId="Caption">
    <w:name w:val="caption"/>
    <w:basedOn w:val="Normal"/>
    <w:next w:val="Normal"/>
    <w:qFormat/>
    <w:rsid w:val="007F1DDB"/>
    <w:pPr>
      <w:suppressAutoHyphens/>
    </w:pPr>
    <w:rPr>
      <w:b/>
      <w:bCs/>
      <w:szCs w:val="20"/>
      <w:lang w:eastAsia="ar-SA"/>
    </w:rPr>
  </w:style>
  <w:style w:type="paragraph" w:styleId="BalloonText">
    <w:name w:val="Balloon Text"/>
    <w:basedOn w:val="Normal"/>
    <w:semiHidden/>
    <w:rsid w:val="00557754"/>
    <w:rPr>
      <w:rFonts w:ascii="Tahoma" w:hAnsi="Tahoma" w:cs="Tahoma"/>
      <w:sz w:val="16"/>
      <w:szCs w:val="16"/>
    </w:rPr>
  </w:style>
  <w:style w:type="paragraph" w:styleId="ListParagraph">
    <w:name w:val="List Paragraph"/>
    <w:basedOn w:val="Normal"/>
    <w:uiPriority w:val="34"/>
    <w:qFormat/>
    <w:rsid w:val="00765DF3"/>
    <w:pPr>
      <w:spacing w:after="200" w:line="276" w:lineRule="auto"/>
      <w:ind w:left="720"/>
      <w:contextualSpacing/>
    </w:pPr>
    <w:rPr>
      <w:rFonts w:ascii="Calibri" w:eastAsia="Calibri" w:hAnsi="Calibri"/>
      <w:szCs w:val="22"/>
    </w:rPr>
  </w:style>
  <w:style w:type="character" w:styleId="CommentReference">
    <w:name w:val="annotation reference"/>
    <w:uiPriority w:val="99"/>
    <w:semiHidden/>
    <w:rsid w:val="00765DF3"/>
    <w:rPr>
      <w:rFonts w:cs="Times New Roman"/>
      <w:sz w:val="16"/>
      <w:szCs w:val="16"/>
    </w:rPr>
  </w:style>
  <w:style w:type="paragraph" w:styleId="CommentText">
    <w:name w:val="annotation text"/>
    <w:basedOn w:val="Normal"/>
    <w:link w:val="CommentTextChar"/>
    <w:uiPriority w:val="99"/>
    <w:semiHidden/>
    <w:rsid w:val="00765DF3"/>
    <w:pPr>
      <w:spacing w:after="200" w:line="276" w:lineRule="auto"/>
    </w:pPr>
    <w:rPr>
      <w:rFonts w:ascii="Calibri" w:eastAsia="Calibri" w:hAnsi="Calibri"/>
      <w:sz w:val="20"/>
      <w:szCs w:val="20"/>
    </w:rPr>
  </w:style>
  <w:style w:type="character" w:customStyle="1" w:styleId="CommentTextChar">
    <w:name w:val="Comment Text Char"/>
    <w:link w:val="CommentText"/>
    <w:uiPriority w:val="99"/>
    <w:semiHidden/>
    <w:rsid w:val="00765DF3"/>
    <w:rPr>
      <w:rFonts w:ascii="Calibri" w:eastAsia="Calibri" w:hAnsi="Calibri"/>
      <w:lang w:val="en-US" w:eastAsia="en-US" w:bidi="ar-SA"/>
    </w:rPr>
  </w:style>
  <w:style w:type="table" w:styleId="TableGrid8">
    <w:name w:val="Table Grid 8"/>
    <w:basedOn w:val="TableNormal"/>
    <w:rsid w:val="003B0B55"/>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Style1">
    <w:name w:val="Style1"/>
    <w:basedOn w:val="Heading1"/>
    <w:autoRedefine/>
    <w:rsid w:val="003B0B55"/>
    <w:pPr>
      <w:numPr>
        <w:numId w:val="2"/>
      </w:numPr>
      <w:suppressAutoHyphens w:val="0"/>
      <w:spacing w:before="0" w:after="0"/>
    </w:pPr>
    <w:rPr>
      <w:rFonts w:ascii="Times New Roman" w:hAnsi="Times New Roman" w:cs="Times New Roman"/>
      <w:bCs w:val="0"/>
      <w:kern w:val="0"/>
      <w:szCs w:val="32"/>
      <w:lang w:eastAsia="en-US"/>
    </w:rPr>
  </w:style>
  <w:style w:type="paragraph" w:customStyle="1" w:styleId="Style2">
    <w:name w:val="Style2"/>
    <w:basedOn w:val="Heading2"/>
    <w:autoRedefine/>
    <w:rsid w:val="003B0B55"/>
    <w:pPr>
      <w:keepNext/>
      <w:numPr>
        <w:numId w:val="2"/>
      </w:numPr>
      <w:tabs>
        <w:tab w:val="clear" w:pos="540"/>
        <w:tab w:val="left" w:pos="630"/>
      </w:tabs>
      <w:suppressAutoHyphens w:val="0"/>
      <w:spacing w:before="120" w:after="280" w:line="240" w:lineRule="auto"/>
    </w:pPr>
    <w:rPr>
      <w:rFonts w:ascii="Times New Roman" w:hAnsi="Times New Roman"/>
      <w:bCs w:val="0"/>
      <w:iCs w:val="0"/>
      <w:szCs w:val="28"/>
      <w:lang w:eastAsia="en-US"/>
    </w:rPr>
  </w:style>
  <w:style w:type="paragraph" w:customStyle="1" w:styleId="Normal-Table">
    <w:name w:val="Normal - Table"/>
    <w:link w:val="Normal-TableChar"/>
    <w:rsid w:val="003B0B55"/>
    <w:pPr>
      <w:spacing w:before="40" w:after="40" w:line="260" w:lineRule="atLeast"/>
    </w:pPr>
    <w:rPr>
      <w:rFonts w:ascii="Calibri" w:hAnsi="Calibri"/>
      <w:sz w:val="18"/>
      <w:szCs w:val="24"/>
    </w:rPr>
  </w:style>
  <w:style w:type="character" w:customStyle="1" w:styleId="Normal-TableChar">
    <w:name w:val="Normal - Table Char"/>
    <w:link w:val="Normal-Table"/>
    <w:rsid w:val="003B0B55"/>
    <w:rPr>
      <w:rFonts w:ascii="Calibri" w:hAnsi="Calibri"/>
      <w:sz w:val="18"/>
      <w:szCs w:val="24"/>
      <w:lang w:val="en-US" w:eastAsia="en-US" w:bidi="ar-SA"/>
    </w:rPr>
  </w:style>
  <w:style w:type="paragraph" w:customStyle="1" w:styleId="Normal-TableHeader">
    <w:name w:val="Normal - Table Header"/>
    <w:basedOn w:val="Normal-Table"/>
    <w:link w:val="Normal-TableHeaderChar"/>
    <w:rsid w:val="003B0B55"/>
    <w:pPr>
      <w:spacing w:before="80" w:after="60"/>
      <w:jc w:val="center"/>
    </w:pPr>
    <w:rPr>
      <w:b/>
      <w:color w:val="000000"/>
    </w:rPr>
  </w:style>
  <w:style w:type="character" w:customStyle="1" w:styleId="Normal-TableHeaderChar">
    <w:name w:val="Normal - Table Header Char"/>
    <w:link w:val="Normal-TableHeader"/>
    <w:rsid w:val="003B0B55"/>
    <w:rPr>
      <w:rFonts w:ascii="Calibri" w:hAnsi="Calibri"/>
      <w:b/>
      <w:color w:val="000000"/>
      <w:sz w:val="18"/>
      <w:szCs w:val="24"/>
      <w:lang w:val="en-US" w:eastAsia="en-US" w:bidi="ar-SA"/>
    </w:rPr>
  </w:style>
  <w:style w:type="paragraph" w:styleId="FootnoteText">
    <w:name w:val="footnote text"/>
    <w:basedOn w:val="Normal"/>
    <w:semiHidden/>
    <w:rsid w:val="003B0B55"/>
    <w:rPr>
      <w:sz w:val="20"/>
      <w:szCs w:val="20"/>
    </w:rPr>
  </w:style>
  <w:style w:type="character" w:styleId="FootnoteReference">
    <w:name w:val="footnote reference"/>
    <w:semiHidden/>
    <w:rsid w:val="003B0B55"/>
    <w:rPr>
      <w:vertAlign w:val="superscript"/>
    </w:rPr>
  </w:style>
  <w:style w:type="paragraph" w:styleId="EndnoteText">
    <w:name w:val="endnote text"/>
    <w:basedOn w:val="Normal"/>
    <w:semiHidden/>
    <w:rsid w:val="00F01332"/>
    <w:rPr>
      <w:sz w:val="20"/>
      <w:szCs w:val="20"/>
    </w:rPr>
  </w:style>
  <w:style w:type="character" w:styleId="EndnoteReference">
    <w:name w:val="endnote reference"/>
    <w:semiHidden/>
    <w:rsid w:val="00F01332"/>
    <w:rPr>
      <w:vertAlign w:val="superscript"/>
    </w:rPr>
  </w:style>
  <w:style w:type="paragraph" w:styleId="CommentSubject">
    <w:name w:val="annotation subject"/>
    <w:basedOn w:val="CommentText"/>
    <w:next w:val="CommentText"/>
    <w:semiHidden/>
    <w:rsid w:val="00F01332"/>
    <w:pPr>
      <w:spacing w:after="0" w:line="240" w:lineRule="auto"/>
    </w:pPr>
    <w:rPr>
      <w:rFonts w:ascii="Times New Roman" w:eastAsia="Times New Roman" w:hAnsi="Times New Roman"/>
      <w:b/>
      <w:bCs/>
    </w:rPr>
  </w:style>
  <w:style w:type="paragraph" w:styleId="Header">
    <w:name w:val="header"/>
    <w:basedOn w:val="Normal"/>
    <w:link w:val="HeaderChar"/>
    <w:uiPriority w:val="99"/>
    <w:rsid w:val="004F2BC5"/>
    <w:pPr>
      <w:tabs>
        <w:tab w:val="center" w:pos="4320"/>
        <w:tab w:val="right" w:pos="8640"/>
      </w:tabs>
    </w:pPr>
  </w:style>
  <w:style w:type="character" w:customStyle="1" w:styleId="HeaderChar">
    <w:name w:val="Header Char"/>
    <w:basedOn w:val="DefaultParagraphFont"/>
    <w:link w:val="Header"/>
    <w:uiPriority w:val="99"/>
    <w:rsid w:val="00F3743E"/>
    <w:rPr>
      <w:sz w:val="24"/>
      <w:szCs w:val="24"/>
    </w:rPr>
  </w:style>
  <w:style w:type="paragraph" w:styleId="Footer">
    <w:name w:val="footer"/>
    <w:basedOn w:val="Normal"/>
    <w:link w:val="FooterChar"/>
    <w:uiPriority w:val="99"/>
    <w:rsid w:val="004F2BC5"/>
    <w:pPr>
      <w:tabs>
        <w:tab w:val="center" w:pos="4320"/>
        <w:tab w:val="right" w:pos="8640"/>
      </w:tabs>
    </w:pPr>
  </w:style>
  <w:style w:type="character" w:customStyle="1" w:styleId="FooterChar">
    <w:name w:val="Footer Char"/>
    <w:basedOn w:val="DefaultParagraphFont"/>
    <w:link w:val="Footer"/>
    <w:uiPriority w:val="99"/>
    <w:rsid w:val="00426A51"/>
    <w:rPr>
      <w:sz w:val="24"/>
      <w:szCs w:val="24"/>
    </w:rPr>
  </w:style>
  <w:style w:type="character" w:styleId="PageNumber">
    <w:name w:val="page number"/>
    <w:basedOn w:val="DefaultParagraphFont"/>
    <w:rsid w:val="004F2BC5"/>
  </w:style>
  <w:style w:type="paragraph" w:styleId="TOC1">
    <w:name w:val="toc 1"/>
    <w:basedOn w:val="Normal"/>
    <w:next w:val="Normal"/>
    <w:autoRedefine/>
    <w:uiPriority w:val="39"/>
    <w:rsid w:val="001F129D"/>
    <w:pPr>
      <w:tabs>
        <w:tab w:val="left" w:pos="360"/>
        <w:tab w:val="right" w:leader="dot" w:pos="8630"/>
      </w:tabs>
    </w:pPr>
  </w:style>
  <w:style w:type="paragraph" w:styleId="TOC2">
    <w:name w:val="toc 2"/>
    <w:basedOn w:val="Normal"/>
    <w:next w:val="Normal"/>
    <w:autoRedefine/>
    <w:uiPriority w:val="39"/>
    <w:rsid w:val="0027000C"/>
    <w:pPr>
      <w:tabs>
        <w:tab w:val="left" w:pos="1080"/>
        <w:tab w:val="right" w:leader="dot" w:pos="8630"/>
      </w:tabs>
      <w:ind w:left="540"/>
    </w:pPr>
  </w:style>
  <w:style w:type="paragraph" w:styleId="Title">
    <w:name w:val="Title"/>
    <w:basedOn w:val="Normal"/>
    <w:link w:val="TitleChar"/>
    <w:qFormat/>
    <w:rsid w:val="00777240"/>
    <w:pPr>
      <w:spacing w:before="240" w:after="60"/>
      <w:jc w:val="center"/>
      <w:outlineLvl w:val="0"/>
    </w:pPr>
    <w:rPr>
      <w:rFonts w:ascii="Arial" w:eastAsia="Calibri" w:hAnsi="Arial" w:cs="Arial"/>
      <w:b/>
      <w:bCs/>
      <w:kern w:val="28"/>
      <w:sz w:val="32"/>
      <w:szCs w:val="32"/>
    </w:rPr>
  </w:style>
  <w:style w:type="character" w:customStyle="1" w:styleId="TitleChar">
    <w:name w:val="Title Char"/>
    <w:link w:val="Title"/>
    <w:locked/>
    <w:rsid w:val="00777240"/>
    <w:rPr>
      <w:rFonts w:ascii="Arial" w:eastAsia="Calibri" w:hAnsi="Arial" w:cs="Arial"/>
      <w:b/>
      <w:bCs/>
      <w:kern w:val="28"/>
      <w:sz w:val="32"/>
      <w:szCs w:val="32"/>
      <w:lang w:val="en-US" w:eastAsia="en-US" w:bidi="ar-SA"/>
    </w:rPr>
  </w:style>
  <w:style w:type="paragraph" w:styleId="PlainText">
    <w:name w:val="Plain Text"/>
    <w:basedOn w:val="Normal"/>
    <w:unhideWhenUsed/>
    <w:rsid w:val="00B8245A"/>
    <w:rPr>
      <w:rFonts w:ascii="Consolas" w:eastAsia="Calibri" w:hAnsi="Consolas"/>
      <w:sz w:val="21"/>
      <w:szCs w:val="21"/>
    </w:rPr>
  </w:style>
  <w:style w:type="paragraph" w:styleId="NormalWeb">
    <w:name w:val="Normal (Web)"/>
    <w:basedOn w:val="Normal"/>
    <w:rsid w:val="00DC7A35"/>
    <w:pPr>
      <w:spacing w:before="100" w:beforeAutospacing="1" w:after="100" w:afterAutospacing="1"/>
    </w:pPr>
  </w:style>
  <w:style w:type="table" w:styleId="TableGrid">
    <w:name w:val="Table Grid"/>
    <w:basedOn w:val="TableNormal"/>
    <w:uiPriority w:val="59"/>
    <w:rsid w:val="005754CA"/>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semiHidden/>
    <w:rsid w:val="005754CA"/>
    <w:rPr>
      <w:sz w:val="24"/>
      <w:szCs w:val="24"/>
    </w:rPr>
  </w:style>
  <w:style w:type="character" w:styleId="Strong">
    <w:name w:val="Strong"/>
    <w:basedOn w:val="DefaultParagraphFont"/>
    <w:uiPriority w:val="22"/>
    <w:qFormat/>
    <w:rsid w:val="00857337"/>
    <w:rPr>
      <w:b/>
      <w:bCs/>
    </w:rPr>
  </w:style>
  <w:style w:type="character" w:customStyle="1" w:styleId="footertext">
    <w:name w:val="footertext"/>
    <w:basedOn w:val="DefaultParagraphFont"/>
    <w:rsid w:val="00583550"/>
  </w:style>
  <w:style w:type="character" w:styleId="FollowedHyperlink">
    <w:name w:val="FollowedHyperlink"/>
    <w:basedOn w:val="DefaultParagraphFont"/>
    <w:rsid w:val="00382C6D"/>
    <w:rPr>
      <w:color w:val="800080" w:themeColor="followedHyperlink"/>
      <w:u w:val="single"/>
    </w:rPr>
  </w:style>
  <w:style w:type="character" w:styleId="PlaceholderText">
    <w:name w:val="Placeholder Text"/>
    <w:basedOn w:val="DefaultParagraphFont"/>
    <w:uiPriority w:val="99"/>
    <w:semiHidden/>
    <w:rsid w:val="008A46F3"/>
    <w:rPr>
      <w:color w:val="808080"/>
    </w:rPr>
  </w:style>
  <w:style w:type="character" w:customStyle="1" w:styleId="apple-converted-space">
    <w:name w:val="apple-converted-space"/>
    <w:basedOn w:val="DefaultParagraphFont"/>
    <w:rsid w:val="00C31CBC"/>
  </w:style>
  <w:style w:type="paragraph" w:styleId="BodyText">
    <w:name w:val="Body Text"/>
    <w:basedOn w:val="Normal"/>
    <w:link w:val="BodyTextChar"/>
    <w:rsid w:val="00E96AC0"/>
    <w:pPr>
      <w:spacing w:after="120"/>
    </w:pPr>
  </w:style>
  <w:style w:type="character" w:customStyle="1" w:styleId="BodyTextChar">
    <w:name w:val="Body Text Char"/>
    <w:basedOn w:val="DefaultParagraphFont"/>
    <w:link w:val="BodyText"/>
    <w:rsid w:val="00E96AC0"/>
    <w:rPr>
      <w:sz w:val="24"/>
      <w:szCs w:val="24"/>
    </w:rPr>
  </w:style>
  <w:style w:type="paragraph" w:customStyle="1" w:styleId="pbody">
    <w:name w:val="pbody"/>
    <w:basedOn w:val="Normal"/>
    <w:rsid w:val="0017661F"/>
    <w:pPr>
      <w:spacing w:before="100" w:beforeAutospacing="1" w:after="100" w:afterAutospacing="1"/>
    </w:pPr>
    <w:rPr>
      <w:rFonts w:ascii="Times New Roman" w:hAnsi="Times New Roman"/>
      <w:sz w:val="24"/>
    </w:rPr>
  </w:style>
  <w:style w:type="paragraph" w:styleId="TOC3">
    <w:name w:val="toc 3"/>
    <w:basedOn w:val="Normal"/>
    <w:next w:val="Normal"/>
    <w:autoRedefine/>
    <w:uiPriority w:val="39"/>
    <w:unhideWhenUsed/>
    <w:rsid w:val="00BE5661"/>
    <w:pPr>
      <w:spacing w:after="100" w:line="276" w:lineRule="auto"/>
      <w:ind w:left="440"/>
    </w:pPr>
    <w:rPr>
      <w:rFonts w:eastAsiaTheme="minorEastAsia" w:cstheme="minorBidi"/>
      <w:szCs w:val="22"/>
    </w:rPr>
  </w:style>
  <w:style w:type="paragraph" w:styleId="TOC4">
    <w:name w:val="toc 4"/>
    <w:basedOn w:val="Normal"/>
    <w:next w:val="Normal"/>
    <w:autoRedefine/>
    <w:uiPriority w:val="39"/>
    <w:unhideWhenUsed/>
    <w:rsid w:val="00BE5661"/>
    <w:pPr>
      <w:spacing w:after="100" w:line="276" w:lineRule="auto"/>
      <w:ind w:left="660"/>
    </w:pPr>
    <w:rPr>
      <w:rFonts w:eastAsiaTheme="minorEastAsia" w:cstheme="minorBidi"/>
      <w:szCs w:val="22"/>
    </w:rPr>
  </w:style>
  <w:style w:type="paragraph" w:styleId="TOC5">
    <w:name w:val="toc 5"/>
    <w:basedOn w:val="Normal"/>
    <w:next w:val="Normal"/>
    <w:autoRedefine/>
    <w:uiPriority w:val="39"/>
    <w:unhideWhenUsed/>
    <w:rsid w:val="00BE5661"/>
    <w:pPr>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BE5661"/>
    <w:pPr>
      <w:spacing w:after="100" w:line="276" w:lineRule="auto"/>
      <w:ind w:left="1100"/>
    </w:pPr>
    <w:rPr>
      <w:rFonts w:eastAsiaTheme="minorEastAsia" w:cstheme="minorBidi"/>
      <w:szCs w:val="22"/>
    </w:rPr>
  </w:style>
  <w:style w:type="paragraph" w:styleId="TOC7">
    <w:name w:val="toc 7"/>
    <w:basedOn w:val="Normal"/>
    <w:next w:val="Normal"/>
    <w:autoRedefine/>
    <w:uiPriority w:val="39"/>
    <w:unhideWhenUsed/>
    <w:rsid w:val="00BE5661"/>
    <w:pPr>
      <w:spacing w:after="100" w:line="276" w:lineRule="auto"/>
      <w:ind w:left="1320"/>
    </w:pPr>
    <w:rPr>
      <w:rFonts w:eastAsiaTheme="minorEastAsia" w:cstheme="minorBidi"/>
      <w:szCs w:val="22"/>
    </w:rPr>
  </w:style>
  <w:style w:type="paragraph" w:styleId="TOC8">
    <w:name w:val="toc 8"/>
    <w:basedOn w:val="Normal"/>
    <w:next w:val="Normal"/>
    <w:autoRedefine/>
    <w:uiPriority w:val="39"/>
    <w:unhideWhenUsed/>
    <w:rsid w:val="00BE5661"/>
    <w:pPr>
      <w:spacing w:after="100" w:line="276" w:lineRule="auto"/>
      <w:ind w:left="1540"/>
    </w:pPr>
    <w:rPr>
      <w:rFonts w:eastAsiaTheme="minorEastAsia" w:cstheme="minorBidi"/>
      <w:szCs w:val="22"/>
    </w:rPr>
  </w:style>
  <w:style w:type="paragraph" w:styleId="TOC9">
    <w:name w:val="toc 9"/>
    <w:basedOn w:val="Normal"/>
    <w:next w:val="Normal"/>
    <w:autoRedefine/>
    <w:uiPriority w:val="39"/>
    <w:unhideWhenUsed/>
    <w:rsid w:val="00BE5661"/>
    <w:pPr>
      <w:spacing w:after="100" w:line="276" w:lineRule="auto"/>
      <w:ind w:left="1760"/>
    </w:pPr>
    <w:rPr>
      <w:rFonts w:eastAsiaTheme="minorEastAsia" w:cstheme="minorBidi"/>
      <w:szCs w:val="22"/>
    </w:rPr>
  </w:style>
  <w:style w:type="character" w:customStyle="1" w:styleId="Heading5Char">
    <w:name w:val="Heading 5 Char"/>
    <w:basedOn w:val="DefaultParagraphFont"/>
    <w:link w:val="Heading5"/>
    <w:semiHidden/>
    <w:rsid w:val="00494563"/>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semiHidden/>
    <w:rsid w:val="00494563"/>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semiHidden/>
    <w:rsid w:val="00494563"/>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494563"/>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494563"/>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semiHidden/>
    <w:unhideWhenUsed/>
    <w:qFormat/>
    <w:rsid w:val="00EB5BBD"/>
    <w:pPr>
      <w:keepLines/>
      <w:numPr>
        <w:numId w:val="0"/>
      </w:numPr>
      <w:suppressAutoHyphens w:val="0"/>
      <w:spacing w:before="480" w:after="0" w:line="240" w:lineRule="auto"/>
      <w:outlineLvl w:val="9"/>
    </w:pPr>
    <w:rPr>
      <w:rFonts w:asciiTheme="majorHAnsi" w:eastAsiaTheme="majorEastAsia" w:hAnsiTheme="majorHAnsi" w:cstheme="majorBidi"/>
      <w:color w:val="365F91" w:themeColor="accent1" w:themeShade="BF"/>
      <w:kern w:val="0"/>
      <w:sz w:val="28"/>
      <w:szCs w:val="28"/>
      <w:lang w:eastAsia="en-US"/>
    </w:rPr>
  </w:style>
  <w:style w:type="paragraph" w:customStyle="1" w:styleId="StyleCaptionCentered">
    <w:name w:val="Style Caption + Centered"/>
    <w:basedOn w:val="Caption"/>
    <w:rsid w:val="007F1DDB"/>
    <w:pPr>
      <w:jc w:val="center"/>
    </w:pPr>
  </w:style>
  <w:style w:type="paragraph" w:customStyle="1" w:styleId="StyleCaptionCentered1">
    <w:name w:val="Style Caption + Centered1"/>
    <w:basedOn w:val="Caption"/>
    <w:autoRedefine/>
    <w:qFormat/>
    <w:rsid w:val="007F1DDB"/>
    <w:pPr>
      <w:jc w:val="center"/>
    </w:pPr>
  </w:style>
</w:styles>
</file>

<file path=word/webSettings.xml><?xml version="1.0" encoding="utf-8"?>
<w:webSettings xmlns:r="http://schemas.openxmlformats.org/officeDocument/2006/relationships" xmlns:w="http://schemas.openxmlformats.org/wordprocessingml/2006/main">
  <w:divs>
    <w:div w:id="9575280">
      <w:bodyDiv w:val="1"/>
      <w:marLeft w:val="0"/>
      <w:marRight w:val="0"/>
      <w:marTop w:val="0"/>
      <w:marBottom w:val="0"/>
      <w:divBdr>
        <w:top w:val="none" w:sz="0" w:space="0" w:color="auto"/>
        <w:left w:val="none" w:sz="0" w:space="0" w:color="auto"/>
        <w:bottom w:val="none" w:sz="0" w:space="0" w:color="auto"/>
        <w:right w:val="none" w:sz="0" w:space="0" w:color="auto"/>
      </w:divBdr>
    </w:div>
    <w:div w:id="370426263">
      <w:bodyDiv w:val="1"/>
      <w:marLeft w:val="0"/>
      <w:marRight w:val="0"/>
      <w:marTop w:val="0"/>
      <w:marBottom w:val="0"/>
      <w:divBdr>
        <w:top w:val="none" w:sz="0" w:space="0" w:color="auto"/>
        <w:left w:val="none" w:sz="0" w:space="0" w:color="auto"/>
        <w:bottom w:val="none" w:sz="0" w:space="0" w:color="auto"/>
        <w:right w:val="none" w:sz="0" w:space="0" w:color="auto"/>
      </w:divBdr>
      <w:divsChild>
        <w:div w:id="158468405">
          <w:marLeft w:val="1440"/>
          <w:marRight w:val="0"/>
          <w:marTop w:val="86"/>
          <w:marBottom w:val="0"/>
          <w:divBdr>
            <w:top w:val="none" w:sz="0" w:space="0" w:color="auto"/>
            <w:left w:val="none" w:sz="0" w:space="0" w:color="auto"/>
            <w:bottom w:val="none" w:sz="0" w:space="0" w:color="auto"/>
            <w:right w:val="none" w:sz="0" w:space="0" w:color="auto"/>
          </w:divBdr>
        </w:div>
        <w:div w:id="424347772">
          <w:marLeft w:val="1440"/>
          <w:marRight w:val="0"/>
          <w:marTop w:val="86"/>
          <w:marBottom w:val="0"/>
          <w:divBdr>
            <w:top w:val="none" w:sz="0" w:space="0" w:color="auto"/>
            <w:left w:val="none" w:sz="0" w:space="0" w:color="auto"/>
            <w:bottom w:val="none" w:sz="0" w:space="0" w:color="auto"/>
            <w:right w:val="none" w:sz="0" w:space="0" w:color="auto"/>
          </w:divBdr>
        </w:div>
        <w:div w:id="934478001">
          <w:marLeft w:val="1440"/>
          <w:marRight w:val="0"/>
          <w:marTop w:val="86"/>
          <w:marBottom w:val="0"/>
          <w:divBdr>
            <w:top w:val="none" w:sz="0" w:space="0" w:color="auto"/>
            <w:left w:val="none" w:sz="0" w:space="0" w:color="auto"/>
            <w:bottom w:val="none" w:sz="0" w:space="0" w:color="auto"/>
            <w:right w:val="none" w:sz="0" w:space="0" w:color="auto"/>
          </w:divBdr>
        </w:div>
        <w:div w:id="1007706367">
          <w:marLeft w:val="1440"/>
          <w:marRight w:val="0"/>
          <w:marTop w:val="86"/>
          <w:marBottom w:val="0"/>
          <w:divBdr>
            <w:top w:val="none" w:sz="0" w:space="0" w:color="auto"/>
            <w:left w:val="none" w:sz="0" w:space="0" w:color="auto"/>
            <w:bottom w:val="none" w:sz="0" w:space="0" w:color="auto"/>
            <w:right w:val="none" w:sz="0" w:space="0" w:color="auto"/>
          </w:divBdr>
        </w:div>
        <w:div w:id="1039402056">
          <w:marLeft w:val="1440"/>
          <w:marRight w:val="0"/>
          <w:marTop w:val="86"/>
          <w:marBottom w:val="0"/>
          <w:divBdr>
            <w:top w:val="none" w:sz="0" w:space="0" w:color="auto"/>
            <w:left w:val="none" w:sz="0" w:space="0" w:color="auto"/>
            <w:bottom w:val="none" w:sz="0" w:space="0" w:color="auto"/>
            <w:right w:val="none" w:sz="0" w:space="0" w:color="auto"/>
          </w:divBdr>
        </w:div>
        <w:div w:id="1078940202">
          <w:marLeft w:val="1440"/>
          <w:marRight w:val="0"/>
          <w:marTop w:val="86"/>
          <w:marBottom w:val="0"/>
          <w:divBdr>
            <w:top w:val="none" w:sz="0" w:space="0" w:color="auto"/>
            <w:left w:val="none" w:sz="0" w:space="0" w:color="auto"/>
            <w:bottom w:val="none" w:sz="0" w:space="0" w:color="auto"/>
            <w:right w:val="none" w:sz="0" w:space="0" w:color="auto"/>
          </w:divBdr>
        </w:div>
        <w:div w:id="1195313977">
          <w:marLeft w:val="374"/>
          <w:marRight w:val="0"/>
          <w:marTop w:val="115"/>
          <w:marBottom w:val="0"/>
          <w:divBdr>
            <w:top w:val="none" w:sz="0" w:space="0" w:color="auto"/>
            <w:left w:val="none" w:sz="0" w:space="0" w:color="auto"/>
            <w:bottom w:val="none" w:sz="0" w:space="0" w:color="auto"/>
            <w:right w:val="none" w:sz="0" w:space="0" w:color="auto"/>
          </w:divBdr>
        </w:div>
        <w:div w:id="1209876403">
          <w:marLeft w:val="374"/>
          <w:marRight w:val="0"/>
          <w:marTop w:val="115"/>
          <w:marBottom w:val="0"/>
          <w:divBdr>
            <w:top w:val="none" w:sz="0" w:space="0" w:color="auto"/>
            <w:left w:val="none" w:sz="0" w:space="0" w:color="auto"/>
            <w:bottom w:val="none" w:sz="0" w:space="0" w:color="auto"/>
            <w:right w:val="none" w:sz="0" w:space="0" w:color="auto"/>
          </w:divBdr>
        </w:div>
        <w:div w:id="1298216756">
          <w:marLeft w:val="893"/>
          <w:marRight w:val="0"/>
          <w:marTop w:val="86"/>
          <w:marBottom w:val="0"/>
          <w:divBdr>
            <w:top w:val="none" w:sz="0" w:space="0" w:color="auto"/>
            <w:left w:val="none" w:sz="0" w:space="0" w:color="auto"/>
            <w:bottom w:val="none" w:sz="0" w:space="0" w:color="auto"/>
            <w:right w:val="none" w:sz="0" w:space="0" w:color="auto"/>
          </w:divBdr>
        </w:div>
        <w:div w:id="1396322485">
          <w:marLeft w:val="893"/>
          <w:marRight w:val="0"/>
          <w:marTop w:val="86"/>
          <w:marBottom w:val="0"/>
          <w:divBdr>
            <w:top w:val="none" w:sz="0" w:space="0" w:color="auto"/>
            <w:left w:val="none" w:sz="0" w:space="0" w:color="auto"/>
            <w:bottom w:val="none" w:sz="0" w:space="0" w:color="auto"/>
            <w:right w:val="none" w:sz="0" w:space="0" w:color="auto"/>
          </w:divBdr>
        </w:div>
        <w:div w:id="1409768157">
          <w:marLeft w:val="893"/>
          <w:marRight w:val="0"/>
          <w:marTop w:val="86"/>
          <w:marBottom w:val="0"/>
          <w:divBdr>
            <w:top w:val="none" w:sz="0" w:space="0" w:color="auto"/>
            <w:left w:val="none" w:sz="0" w:space="0" w:color="auto"/>
            <w:bottom w:val="none" w:sz="0" w:space="0" w:color="auto"/>
            <w:right w:val="none" w:sz="0" w:space="0" w:color="auto"/>
          </w:divBdr>
        </w:div>
        <w:div w:id="1549223559">
          <w:marLeft w:val="374"/>
          <w:marRight w:val="0"/>
          <w:marTop w:val="115"/>
          <w:marBottom w:val="0"/>
          <w:divBdr>
            <w:top w:val="none" w:sz="0" w:space="0" w:color="auto"/>
            <w:left w:val="none" w:sz="0" w:space="0" w:color="auto"/>
            <w:bottom w:val="none" w:sz="0" w:space="0" w:color="auto"/>
            <w:right w:val="none" w:sz="0" w:space="0" w:color="auto"/>
          </w:divBdr>
        </w:div>
        <w:div w:id="1659770871">
          <w:marLeft w:val="1440"/>
          <w:marRight w:val="0"/>
          <w:marTop w:val="86"/>
          <w:marBottom w:val="0"/>
          <w:divBdr>
            <w:top w:val="none" w:sz="0" w:space="0" w:color="auto"/>
            <w:left w:val="none" w:sz="0" w:space="0" w:color="auto"/>
            <w:bottom w:val="none" w:sz="0" w:space="0" w:color="auto"/>
            <w:right w:val="none" w:sz="0" w:space="0" w:color="auto"/>
          </w:divBdr>
        </w:div>
        <w:div w:id="1763837957">
          <w:marLeft w:val="1440"/>
          <w:marRight w:val="0"/>
          <w:marTop w:val="86"/>
          <w:marBottom w:val="0"/>
          <w:divBdr>
            <w:top w:val="none" w:sz="0" w:space="0" w:color="auto"/>
            <w:left w:val="none" w:sz="0" w:space="0" w:color="auto"/>
            <w:bottom w:val="none" w:sz="0" w:space="0" w:color="auto"/>
            <w:right w:val="none" w:sz="0" w:space="0" w:color="auto"/>
          </w:divBdr>
        </w:div>
        <w:div w:id="1907912770">
          <w:marLeft w:val="1440"/>
          <w:marRight w:val="0"/>
          <w:marTop w:val="86"/>
          <w:marBottom w:val="0"/>
          <w:divBdr>
            <w:top w:val="none" w:sz="0" w:space="0" w:color="auto"/>
            <w:left w:val="none" w:sz="0" w:space="0" w:color="auto"/>
            <w:bottom w:val="none" w:sz="0" w:space="0" w:color="auto"/>
            <w:right w:val="none" w:sz="0" w:space="0" w:color="auto"/>
          </w:divBdr>
        </w:div>
      </w:divsChild>
    </w:div>
    <w:div w:id="483162045">
      <w:bodyDiv w:val="1"/>
      <w:marLeft w:val="0"/>
      <w:marRight w:val="0"/>
      <w:marTop w:val="0"/>
      <w:marBottom w:val="0"/>
      <w:divBdr>
        <w:top w:val="none" w:sz="0" w:space="0" w:color="auto"/>
        <w:left w:val="none" w:sz="0" w:space="0" w:color="auto"/>
        <w:bottom w:val="none" w:sz="0" w:space="0" w:color="auto"/>
        <w:right w:val="none" w:sz="0" w:space="0" w:color="auto"/>
      </w:divBdr>
    </w:div>
    <w:div w:id="749229288">
      <w:bodyDiv w:val="1"/>
      <w:marLeft w:val="0"/>
      <w:marRight w:val="0"/>
      <w:marTop w:val="0"/>
      <w:marBottom w:val="0"/>
      <w:divBdr>
        <w:top w:val="none" w:sz="0" w:space="0" w:color="auto"/>
        <w:left w:val="none" w:sz="0" w:space="0" w:color="auto"/>
        <w:bottom w:val="none" w:sz="0" w:space="0" w:color="auto"/>
        <w:right w:val="none" w:sz="0" w:space="0" w:color="auto"/>
      </w:divBdr>
    </w:div>
    <w:div w:id="1053700237">
      <w:bodyDiv w:val="1"/>
      <w:marLeft w:val="0"/>
      <w:marRight w:val="0"/>
      <w:marTop w:val="0"/>
      <w:marBottom w:val="0"/>
      <w:divBdr>
        <w:top w:val="none" w:sz="0" w:space="0" w:color="auto"/>
        <w:left w:val="none" w:sz="0" w:space="0" w:color="auto"/>
        <w:bottom w:val="none" w:sz="0" w:space="0" w:color="auto"/>
        <w:right w:val="none" w:sz="0" w:space="0" w:color="auto"/>
      </w:divBdr>
      <w:divsChild>
        <w:div w:id="718699590">
          <w:marLeft w:val="0"/>
          <w:marRight w:val="0"/>
          <w:marTop w:val="120"/>
          <w:marBottom w:val="120"/>
          <w:divBdr>
            <w:top w:val="none" w:sz="0" w:space="0" w:color="auto"/>
            <w:left w:val="none" w:sz="0" w:space="0" w:color="auto"/>
            <w:bottom w:val="none" w:sz="0" w:space="0" w:color="auto"/>
            <w:right w:val="none" w:sz="0" w:space="0" w:color="auto"/>
          </w:divBdr>
          <w:divsChild>
            <w:div w:id="413818851">
              <w:marLeft w:val="0"/>
              <w:marRight w:val="0"/>
              <w:marTop w:val="120"/>
              <w:marBottom w:val="120"/>
              <w:divBdr>
                <w:top w:val="none" w:sz="0" w:space="0" w:color="auto"/>
                <w:left w:val="none" w:sz="0" w:space="0" w:color="auto"/>
                <w:bottom w:val="none" w:sz="0" w:space="0" w:color="auto"/>
                <w:right w:val="none" w:sz="0" w:space="0" w:color="auto"/>
              </w:divBdr>
            </w:div>
            <w:div w:id="865099769">
              <w:marLeft w:val="0"/>
              <w:marRight w:val="0"/>
              <w:marTop w:val="120"/>
              <w:marBottom w:val="120"/>
              <w:divBdr>
                <w:top w:val="none" w:sz="0" w:space="0" w:color="auto"/>
                <w:left w:val="none" w:sz="0" w:space="0" w:color="auto"/>
                <w:bottom w:val="none" w:sz="0" w:space="0" w:color="auto"/>
                <w:right w:val="none" w:sz="0" w:space="0" w:color="auto"/>
              </w:divBdr>
            </w:div>
            <w:div w:id="1164665492">
              <w:marLeft w:val="0"/>
              <w:marRight w:val="0"/>
              <w:marTop w:val="120"/>
              <w:marBottom w:val="120"/>
              <w:divBdr>
                <w:top w:val="none" w:sz="0" w:space="0" w:color="auto"/>
                <w:left w:val="none" w:sz="0" w:space="0" w:color="auto"/>
                <w:bottom w:val="none" w:sz="0" w:space="0" w:color="auto"/>
                <w:right w:val="none" w:sz="0" w:space="0" w:color="auto"/>
              </w:divBdr>
            </w:div>
            <w:div w:id="1395007168">
              <w:marLeft w:val="0"/>
              <w:marRight w:val="0"/>
              <w:marTop w:val="120"/>
              <w:marBottom w:val="120"/>
              <w:divBdr>
                <w:top w:val="none" w:sz="0" w:space="0" w:color="auto"/>
                <w:left w:val="none" w:sz="0" w:space="0" w:color="auto"/>
                <w:bottom w:val="none" w:sz="0" w:space="0" w:color="auto"/>
                <w:right w:val="none" w:sz="0" w:space="0" w:color="auto"/>
              </w:divBdr>
            </w:div>
            <w:div w:id="1777559560">
              <w:marLeft w:val="0"/>
              <w:marRight w:val="0"/>
              <w:marTop w:val="120"/>
              <w:marBottom w:val="120"/>
              <w:divBdr>
                <w:top w:val="none" w:sz="0" w:space="0" w:color="auto"/>
                <w:left w:val="none" w:sz="0" w:space="0" w:color="auto"/>
                <w:bottom w:val="none" w:sz="0" w:space="0" w:color="auto"/>
                <w:right w:val="none" w:sz="0" w:space="0" w:color="auto"/>
              </w:divBdr>
            </w:div>
            <w:div w:id="19325913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8357309">
      <w:bodyDiv w:val="1"/>
      <w:marLeft w:val="0"/>
      <w:marRight w:val="0"/>
      <w:marTop w:val="0"/>
      <w:marBottom w:val="0"/>
      <w:divBdr>
        <w:top w:val="none" w:sz="0" w:space="0" w:color="auto"/>
        <w:left w:val="none" w:sz="0" w:space="0" w:color="auto"/>
        <w:bottom w:val="none" w:sz="0" w:space="0" w:color="auto"/>
        <w:right w:val="none" w:sz="0" w:space="0" w:color="auto"/>
      </w:divBdr>
    </w:div>
    <w:div w:id="1278677124">
      <w:bodyDiv w:val="1"/>
      <w:marLeft w:val="0"/>
      <w:marRight w:val="0"/>
      <w:marTop w:val="0"/>
      <w:marBottom w:val="0"/>
      <w:divBdr>
        <w:top w:val="none" w:sz="0" w:space="0" w:color="auto"/>
        <w:left w:val="none" w:sz="0" w:space="0" w:color="auto"/>
        <w:bottom w:val="none" w:sz="0" w:space="0" w:color="auto"/>
        <w:right w:val="none" w:sz="0" w:space="0" w:color="auto"/>
      </w:divBdr>
    </w:div>
    <w:div w:id="1358964520">
      <w:bodyDiv w:val="1"/>
      <w:marLeft w:val="0"/>
      <w:marRight w:val="0"/>
      <w:marTop w:val="0"/>
      <w:marBottom w:val="0"/>
      <w:divBdr>
        <w:top w:val="none" w:sz="0" w:space="0" w:color="auto"/>
        <w:left w:val="none" w:sz="0" w:space="0" w:color="auto"/>
        <w:bottom w:val="none" w:sz="0" w:space="0" w:color="auto"/>
        <w:right w:val="none" w:sz="0" w:space="0" w:color="auto"/>
      </w:divBdr>
    </w:div>
    <w:div w:id="1562708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mini-sentinel.org/about_us/principles_and_policies.aspx"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oleObject" Target="embeddings/oleObject1.bin"/><Relationship Id="rId89" Type="http://schemas.openxmlformats.org/officeDocument/2006/relationships/hyperlink" Target="http://effectivehealthcare.ahrq.gov/reports/final.cf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effectivehealthcare.ahrq.gov/reports/final.cf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mailto:managedservices@lincolnpeak.com" TargetMode="External"/><Relationship Id="rId90" Type="http://schemas.openxmlformats.org/officeDocument/2006/relationships/hyperlink" Target="http://www.fda.gov/oc/initiatives/advance/sentinel" TargetMode="External"/><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mailto:Jeff_brown@hphc.org" TargetMode="External"/><Relationship Id="rId51" Type="http://schemas.openxmlformats.org/officeDocument/2006/relationships/image" Target="media/image37.png"/><Relationship Id="rId72" Type="http://schemas.openxmlformats.org/officeDocument/2006/relationships/image" Target="media/image58.gif"/><Relationship Id="rId80" Type="http://schemas.openxmlformats.org/officeDocument/2006/relationships/image" Target="media/image66.png"/><Relationship Id="rId85" Type="http://schemas.openxmlformats.org/officeDocument/2006/relationships/hyperlink" Target="http://www.plantemoran.com/pages/default.aspx" TargetMode="External"/><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emf"/><Relationship Id="rId88" Type="http://schemas.openxmlformats.org/officeDocument/2006/relationships/hyperlink" Target="http://effectivehealthcare.ahrq.gov/reports/final.cfm"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quartz-scheduler.org/" TargetMode="External"/><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A322C-F8DD-415F-8CC3-BF1FEA278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112</Pages>
  <Words>18422</Words>
  <Characters>107587</Characters>
  <Application>Microsoft Office Word</Application>
  <DocSecurity>0</DocSecurity>
  <Lines>3164</Lines>
  <Paragraphs>1680</Paragraphs>
  <ScaleCrop>false</ScaleCrop>
  <HeadingPairs>
    <vt:vector size="2" baseType="variant">
      <vt:variant>
        <vt:lpstr>Title</vt:lpstr>
      </vt:variant>
      <vt:variant>
        <vt:i4>1</vt:i4>
      </vt:variant>
    </vt:vector>
  </HeadingPairs>
  <TitlesOfParts>
    <vt:vector size="1" baseType="lpstr">
      <vt:lpstr>Popmednet Overview And Technical Documentation_v2.2_V1.0.Docx</vt:lpstr>
    </vt:vector>
  </TitlesOfParts>
  <Company>HPHC</Company>
  <LinksUpToDate>false</LinksUpToDate>
  <CharactersWithSpaces>124329</CharactersWithSpaces>
  <SharedDoc>false</SharedDoc>
  <HLinks>
    <vt:vector size="156" baseType="variant">
      <vt:variant>
        <vt:i4>3211382</vt:i4>
      </vt:variant>
      <vt:variant>
        <vt:i4>149</vt:i4>
      </vt:variant>
      <vt:variant>
        <vt:i4>0</vt:i4>
      </vt:variant>
      <vt:variant>
        <vt:i4>5</vt:i4>
      </vt:variant>
      <vt:variant>
        <vt:lpwstr>http://www.flu.gov/professional/federal/fed-plan-to-mon-h1n1-imm-safety.pdf</vt:lpwstr>
      </vt:variant>
      <vt:variant>
        <vt:lpwstr/>
      </vt:variant>
      <vt:variant>
        <vt:i4>5111878</vt:i4>
      </vt:variant>
      <vt:variant>
        <vt:i4>146</vt:i4>
      </vt:variant>
      <vt:variant>
        <vt:i4>0</vt:i4>
      </vt:variant>
      <vt:variant>
        <vt:i4>5</vt:i4>
      </vt:variant>
      <vt:variant>
        <vt:lpwstr>http://effectivehealthcare.ahrq.gov/reports/final.cfm</vt:lpwstr>
      </vt:variant>
      <vt:variant>
        <vt:lpwstr/>
      </vt:variant>
      <vt:variant>
        <vt:i4>5111878</vt:i4>
      </vt:variant>
      <vt:variant>
        <vt:i4>143</vt:i4>
      </vt:variant>
      <vt:variant>
        <vt:i4>0</vt:i4>
      </vt:variant>
      <vt:variant>
        <vt:i4>5</vt:i4>
      </vt:variant>
      <vt:variant>
        <vt:lpwstr>http://effectivehealthcare.ahrq.gov/reports/final.cfm</vt:lpwstr>
      </vt:variant>
      <vt:variant>
        <vt:lpwstr/>
      </vt:variant>
      <vt:variant>
        <vt:i4>6422612</vt:i4>
      </vt:variant>
      <vt:variant>
        <vt:i4>135</vt:i4>
      </vt:variant>
      <vt:variant>
        <vt:i4>0</vt:i4>
      </vt:variant>
      <vt:variant>
        <vt:i4>5</vt:i4>
      </vt:variant>
      <vt:variant>
        <vt:lpwstr>mailto:managedservices@lincolnpeak.com</vt:lpwstr>
      </vt:variant>
      <vt:variant>
        <vt:lpwstr/>
      </vt:variant>
      <vt:variant>
        <vt:i4>1703993</vt:i4>
      </vt:variant>
      <vt:variant>
        <vt:i4>110</vt:i4>
      </vt:variant>
      <vt:variant>
        <vt:i4>0</vt:i4>
      </vt:variant>
      <vt:variant>
        <vt:i4>5</vt:i4>
      </vt:variant>
      <vt:variant>
        <vt:lpwstr/>
      </vt:variant>
      <vt:variant>
        <vt:lpwstr>_Toc269370588</vt:lpwstr>
      </vt:variant>
      <vt:variant>
        <vt:i4>1703993</vt:i4>
      </vt:variant>
      <vt:variant>
        <vt:i4>107</vt:i4>
      </vt:variant>
      <vt:variant>
        <vt:i4>0</vt:i4>
      </vt:variant>
      <vt:variant>
        <vt:i4>5</vt:i4>
      </vt:variant>
      <vt:variant>
        <vt:lpwstr/>
      </vt:variant>
      <vt:variant>
        <vt:lpwstr>_Toc269370587</vt:lpwstr>
      </vt:variant>
      <vt:variant>
        <vt:i4>1703993</vt:i4>
      </vt:variant>
      <vt:variant>
        <vt:i4>104</vt:i4>
      </vt:variant>
      <vt:variant>
        <vt:i4>0</vt:i4>
      </vt:variant>
      <vt:variant>
        <vt:i4>5</vt:i4>
      </vt:variant>
      <vt:variant>
        <vt:lpwstr/>
      </vt:variant>
      <vt:variant>
        <vt:lpwstr>_Toc269370586</vt:lpwstr>
      </vt:variant>
      <vt:variant>
        <vt:i4>1703993</vt:i4>
      </vt:variant>
      <vt:variant>
        <vt:i4>101</vt:i4>
      </vt:variant>
      <vt:variant>
        <vt:i4>0</vt:i4>
      </vt:variant>
      <vt:variant>
        <vt:i4>5</vt:i4>
      </vt:variant>
      <vt:variant>
        <vt:lpwstr/>
      </vt:variant>
      <vt:variant>
        <vt:lpwstr>_Toc269370585</vt:lpwstr>
      </vt:variant>
      <vt:variant>
        <vt:i4>1703993</vt:i4>
      </vt:variant>
      <vt:variant>
        <vt:i4>98</vt:i4>
      </vt:variant>
      <vt:variant>
        <vt:i4>0</vt:i4>
      </vt:variant>
      <vt:variant>
        <vt:i4>5</vt:i4>
      </vt:variant>
      <vt:variant>
        <vt:lpwstr/>
      </vt:variant>
      <vt:variant>
        <vt:lpwstr>_Toc269370584</vt:lpwstr>
      </vt:variant>
      <vt:variant>
        <vt:i4>1703993</vt:i4>
      </vt:variant>
      <vt:variant>
        <vt:i4>92</vt:i4>
      </vt:variant>
      <vt:variant>
        <vt:i4>0</vt:i4>
      </vt:variant>
      <vt:variant>
        <vt:i4>5</vt:i4>
      </vt:variant>
      <vt:variant>
        <vt:lpwstr/>
      </vt:variant>
      <vt:variant>
        <vt:lpwstr>_Toc269370582</vt:lpwstr>
      </vt:variant>
      <vt:variant>
        <vt:i4>1703993</vt:i4>
      </vt:variant>
      <vt:variant>
        <vt:i4>86</vt:i4>
      </vt:variant>
      <vt:variant>
        <vt:i4>0</vt:i4>
      </vt:variant>
      <vt:variant>
        <vt:i4>5</vt:i4>
      </vt:variant>
      <vt:variant>
        <vt:lpwstr/>
      </vt:variant>
      <vt:variant>
        <vt:lpwstr>_Toc269370582</vt:lpwstr>
      </vt:variant>
      <vt:variant>
        <vt:i4>1703993</vt:i4>
      </vt:variant>
      <vt:variant>
        <vt:i4>80</vt:i4>
      </vt:variant>
      <vt:variant>
        <vt:i4>0</vt:i4>
      </vt:variant>
      <vt:variant>
        <vt:i4>5</vt:i4>
      </vt:variant>
      <vt:variant>
        <vt:lpwstr/>
      </vt:variant>
      <vt:variant>
        <vt:lpwstr>_Toc269370582</vt:lpwstr>
      </vt:variant>
      <vt:variant>
        <vt:i4>1703993</vt:i4>
      </vt:variant>
      <vt:variant>
        <vt:i4>74</vt:i4>
      </vt:variant>
      <vt:variant>
        <vt:i4>0</vt:i4>
      </vt:variant>
      <vt:variant>
        <vt:i4>5</vt:i4>
      </vt:variant>
      <vt:variant>
        <vt:lpwstr/>
      </vt:variant>
      <vt:variant>
        <vt:lpwstr>_Toc269370581</vt:lpwstr>
      </vt:variant>
      <vt:variant>
        <vt:i4>1703993</vt:i4>
      </vt:variant>
      <vt:variant>
        <vt:i4>68</vt:i4>
      </vt:variant>
      <vt:variant>
        <vt:i4>0</vt:i4>
      </vt:variant>
      <vt:variant>
        <vt:i4>5</vt:i4>
      </vt:variant>
      <vt:variant>
        <vt:lpwstr/>
      </vt:variant>
      <vt:variant>
        <vt:lpwstr>_Toc269370580</vt:lpwstr>
      </vt:variant>
      <vt:variant>
        <vt:i4>1703993</vt:i4>
      </vt:variant>
      <vt:variant>
        <vt:i4>62</vt:i4>
      </vt:variant>
      <vt:variant>
        <vt:i4>0</vt:i4>
      </vt:variant>
      <vt:variant>
        <vt:i4>5</vt:i4>
      </vt:variant>
      <vt:variant>
        <vt:lpwstr/>
      </vt:variant>
      <vt:variant>
        <vt:lpwstr>_Toc269370582</vt:lpwstr>
      </vt:variant>
      <vt:variant>
        <vt:i4>1703993</vt:i4>
      </vt:variant>
      <vt:variant>
        <vt:i4>56</vt:i4>
      </vt:variant>
      <vt:variant>
        <vt:i4>0</vt:i4>
      </vt:variant>
      <vt:variant>
        <vt:i4>5</vt:i4>
      </vt:variant>
      <vt:variant>
        <vt:lpwstr/>
      </vt:variant>
      <vt:variant>
        <vt:lpwstr>_Toc269370581</vt:lpwstr>
      </vt:variant>
      <vt:variant>
        <vt:i4>1703993</vt:i4>
      </vt:variant>
      <vt:variant>
        <vt:i4>50</vt:i4>
      </vt:variant>
      <vt:variant>
        <vt:i4>0</vt:i4>
      </vt:variant>
      <vt:variant>
        <vt:i4>5</vt:i4>
      </vt:variant>
      <vt:variant>
        <vt:lpwstr/>
      </vt:variant>
      <vt:variant>
        <vt:lpwstr>_Toc269370583</vt:lpwstr>
      </vt:variant>
      <vt:variant>
        <vt:i4>1376313</vt:i4>
      </vt:variant>
      <vt:variant>
        <vt:i4>44</vt:i4>
      </vt:variant>
      <vt:variant>
        <vt:i4>0</vt:i4>
      </vt:variant>
      <vt:variant>
        <vt:i4>5</vt:i4>
      </vt:variant>
      <vt:variant>
        <vt:lpwstr/>
      </vt:variant>
      <vt:variant>
        <vt:lpwstr>_Toc269370579</vt:lpwstr>
      </vt:variant>
      <vt:variant>
        <vt:i4>1376313</vt:i4>
      </vt:variant>
      <vt:variant>
        <vt:i4>38</vt:i4>
      </vt:variant>
      <vt:variant>
        <vt:i4>0</vt:i4>
      </vt:variant>
      <vt:variant>
        <vt:i4>5</vt:i4>
      </vt:variant>
      <vt:variant>
        <vt:lpwstr/>
      </vt:variant>
      <vt:variant>
        <vt:lpwstr>_Toc269370578</vt:lpwstr>
      </vt:variant>
      <vt:variant>
        <vt:i4>1376313</vt:i4>
      </vt:variant>
      <vt:variant>
        <vt:i4>32</vt:i4>
      </vt:variant>
      <vt:variant>
        <vt:i4>0</vt:i4>
      </vt:variant>
      <vt:variant>
        <vt:i4>5</vt:i4>
      </vt:variant>
      <vt:variant>
        <vt:lpwstr/>
      </vt:variant>
      <vt:variant>
        <vt:lpwstr>_Toc269370577</vt:lpwstr>
      </vt:variant>
      <vt:variant>
        <vt:i4>1376313</vt:i4>
      </vt:variant>
      <vt:variant>
        <vt:i4>26</vt:i4>
      </vt:variant>
      <vt:variant>
        <vt:i4>0</vt:i4>
      </vt:variant>
      <vt:variant>
        <vt:i4>5</vt:i4>
      </vt:variant>
      <vt:variant>
        <vt:lpwstr/>
      </vt:variant>
      <vt:variant>
        <vt:lpwstr>_Toc269370576</vt:lpwstr>
      </vt:variant>
      <vt:variant>
        <vt:i4>1376313</vt:i4>
      </vt:variant>
      <vt:variant>
        <vt:i4>20</vt:i4>
      </vt:variant>
      <vt:variant>
        <vt:i4>0</vt:i4>
      </vt:variant>
      <vt:variant>
        <vt:i4>5</vt:i4>
      </vt:variant>
      <vt:variant>
        <vt:lpwstr/>
      </vt:variant>
      <vt:variant>
        <vt:lpwstr>_Toc269370575</vt:lpwstr>
      </vt:variant>
      <vt:variant>
        <vt:i4>1376313</vt:i4>
      </vt:variant>
      <vt:variant>
        <vt:i4>14</vt:i4>
      </vt:variant>
      <vt:variant>
        <vt:i4>0</vt:i4>
      </vt:variant>
      <vt:variant>
        <vt:i4>5</vt:i4>
      </vt:variant>
      <vt:variant>
        <vt:lpwstr/>
      </vt:variant>
      <vt:variant>
        <vt:lpwstr>_Toc269370574</vt:lpwstr>
      </vt:variant>
      <vt:variant>
        <vt:i4>1376313</vt:i4>
      </vt:variant>
      <vt:variant>
        <vt:i4>8</vt:i4>
      </vt:variant>
      <vt:variant>
        <vt:i4>0</vt:i4>
      </vt:variant>
      <vt:variant>
        <vt:i4>5</vt:i4>
      </vt:variant>
      <vt:variant>
        <vt:lpwstr/>
      </vt:variant>
      <vt:variant>
        <vt:lpwstr>_Toc269370573</vt:lpwstr>
      </vt:variant>
      <vt:variant>
        <vt:i4>6422640</vt:i4>
      </vt:variant>
      <vt:variant>
        <vt:i4>3</vt:i4>
      </vt:variant>
      <vt:variant>
        <vt:i4>0</vt:i4>
      </vt:variant>
      <vt:variant>
        <vt:i4>5</vt:i4>
      </vt:variant>
      <vt:variant>
        <vt:lpwstr>mailto:</vt:lpwstr>
      </vt:variant>
      <vt:variant>
        <vt:lpwstr/>
      </vt:variant>
      <vt:variant>
        <vt:i4>7274614</vt:i4>
      </vt:variant>
      <vt:variant>
        <vt:i4>0</vt:i4>
      </vt:variant>
      <vt:variant>
        <vt:i4>0</vt:i4>
      </vt:variant>
      <vt:variant>
        <vt:i4>5</vt:i4>
      </vt:variant>
      <vt:variant>
        <vt:lpwstr>mailto:Jeff_brown@hphc.org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Popmednet Overview And Technical Documentation_v2.2_V1.0.Docx</dc:title>
  <dc:subject/>
  <dc:creator>JBrown</dc:creator>
  <cp:keywords/>
  <dc:description/>
  <cp:lastModifiedBy>Melanie Davies</cp:lastModifiedBy>
  <cp:revision>23</cp:revision>
  <cp:lastPrinted>2013-04-08T14:43:00Z</cp:lastPrinted>
  <dcterms:created xsi:type="dcterms:W3CDTF">2013-06-24T14:12:00Z</dcterms:created>
  <dcterms:modified xsi:type="dcterms:W3CDTF">2013-07-05T14:17:00Z</dcterms:modified>
</cp:coreProperties>
</file>